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bookmarkStart w:id="1" w:name="_Toc441658071" w:displacedByCustomXml="next"/>
    <w:bookmarkStart w:id="2" w:name="_Toc396135387" w:displacedByCustomXml="next"/>
    <w:sdt>
      <w:sdtPr>
        <w:rPr>
          <w:rFonts w:asciiTheme="minorHAnsi" w:hAnsiTheme="minorHAnsi"/>
          <w:b w:val="0"/>
          <w:bCs w:val="0"/>
          <w:sz w:val="20"/>
          <w:szCs w:val="24"/>
        </w:rPr>
        <w:id w:val="-180592246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AB1A27" w14:textId="319832E6" w:rsidR="00F55357" w:rsidRDefault="00F55357">
          <w:pPr>
            <w:pStyle w:val="TOCHeading"/>
          </w:pPr>
          <w:r>
            <w:t>Contents</w:t>
          </w:r>
        </w:p>
        <w:p w14:paraId="70DECC27" w14:textId="3EF43193" w:rsidR="00113B6E" w:rsidRDefault="00F55357">
          <w:pPr>
            <w:pStyle w:val="TOC1"/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6393882" w:history="1">
            <w:r w:rsidR="00113B6E" w:rsidRPr="0078467F">
              <w:rPr>
                <w:rStyle w:val="Hyperlink"/>
                <w:noProof/>
              </w:rPr>
              <w:t>EXECUTIVE SUMMARY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_Toc536393882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1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2E4ADCC5" w14:textId="4F8D938B" w:rsidR="00113B6E" w:rsidRDefault="00DD2929">
          <w:pPr>
            <w:pStyle w:val="TOC1"/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3" w:history="1">
            <w:r w:rsidR="00113B6E" w:rsidRPr="0078467F">
              <w:rPr>
                <w:rStyle w:val="Hyperlink"/>
                <w:noProof/>
              </w:rPr>
              <w:t>USECASE BACKGROUND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_Toc536393883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1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09043AED" w14:textId="1D0D6A9C" w:rsidR="00113B6E" w:rsidRDefault="00DD2929">
          <w:pPr>
            <w:pStyle w:val="TOC1"/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4" w:history="1">
            <w:r w:rsidR="00113B6E" w:rsidRPr="0078467F">
              <w:rPr>
                <w:rStyle w:val="Hyperlink"/>
                <w:noProof/>
              </w:rPr>
              <w:t>OBJECTIVE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_Toc536393884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2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025542E9" w14:textId="1FF2B5D7" w:rsidR="00113B6E" w:rsidRDefault="00DD2929">
          <w:pPr>
            <w:pStyle w:val="TOC1"/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5" w:history="1">
            <w:r w:rsidR="00113B6E" w:rsidRPr="0078467F">
              <w:rPr>
                <w:rStyle w:val="Hyperlink"/>
                <w:noProof/>
              </w:rPr>
              <w:t>BUILDING THE ERP CLOUD PO EVENT USE CASE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_Toc536393885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2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1BF48996" w14:textId="775F0C97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6" w:history="1">
            <w:r w:rsidR="00113B6E" w:rsidRPr="0078467F">
              <w:rPr>
                <w:rStyle w:val="Hyperlink"/>
                <w:noProof/>
              </w:rPr>
              <w:t>Prerequisites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_Toc536393886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2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0F4F0807" w14:textId="16C563D7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7" w:history="1">
            <w:r w:rsidR="00113B6E" w:rsidRPr="0078467F">
              <w:rPr>
                <w:rStyle w:val="Hyperlink"/>
                <w:noProof/>
              </w:rPr>
              <w:t>Import VBCS Web Application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_Toc536393887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3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65F3B86D" w14:textId="21C66D7F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8" w:history="1">
            <w:r w:rsidR="00113B6E" w:rsidRPr="0078467F">
              <w:rPr>
                <w:rStyle w:val="Hyperlink"/>
                <w:noProof/>
              </w:rPr>
              <w:t>Creating Connections (Flow1)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_Toc536393888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4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51F71D2A" w14:textId="02D9EF64" w:rsidR="00113B6E" w:rsidRDefault="00DD2929">
          <w:pPr>
            <w:pStyle w:val="TOC3"/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89" w:history="1">
            <w:r w:rsidR="00113B6E" w:rsidRPr="0078467F">
              <w:rPr>
                <w:rStyle w:val="Hyperlink"/>
                <w:noProof/>
              </w:rPr>
              <w:t>Creating REST Connection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_Toc536393889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4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1026BFDC" w14:textId="0353CF8F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0" w:history="1">
            <w:r w:rsidR="00113B6E" w:rsidRPr="0078467F">
              <w:rPr>
                <w:rStyle w:val="Hyperlink"/>
                <w:noProof/>
              </w:rPr>
              <w:t>Creating the PO Event Integration (Flow1)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_Toc536393890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7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399B081B" w14:textId="73C1FA03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1" w:history="1">
            <w:r w:rsidR="00113B6E" w:rsidRPr="0078467F">
              <w:rPr>
                <w:rStyle w:val="Hyperlink"/>
                <w:noProof/>
              </w:rPr>
              <w:t>Activate Integration (Flow1)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_Toc536393891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31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0B92BB98" w14:textId="0BF7CB10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2" w:history="1">
            <w:r w:rsidR="00113B6E" w:rsidRPr="0078467F">
              <w:rPr>
                <w:rStyle w:val="Hyperlink"/>
                <w:noProof/>
              </w:rPr>
              <w:t>Testing the ERP Event Flow Integration (Flow1)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_Toc536393892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32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17336A26" w14:textId="7B80407B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3" w:history="1">
            <w:r w:rsidR="00113B6E" w:rsidRPr="0078467F">
              <w:rPr>
                <w:rStyle w:val="Hyperlink"/>
                <w:noProof/>
              </w:rPr>
              <w:t>Creating Connections (Flow2)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_Toc536393893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38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2A7BE290" w14:textId="031FF769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4" w:history="1">
            <w:r w:rsidR="00113B6E" w:rsidRPr="0078467F">
              <w:rPr>
                <w:rStyle w:val="Hyperlink"/>
                <w:noProof/>
              </w:rPr>
              <w:t>Creating the PO Proxy Integration (Flow2)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_Toc536393894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38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6DAF6EF9" w14:textId="03AEDB34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5" w:history="1">
            <w:r w:rsidR="00113B6E" w:rsidRPr="0078467F">
              <w:rPr>
                <w:rStyle w:val="Hyperlink"/>
                <w:noProof/>
              </w:rPr>
              <w:t>Activate Integration (Flow2)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_Toc536393895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48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7E413D4A" w14:textId="5C7BE95B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6" w:history="1">
            <w:r w:rsidR="00113B6E" w:rsidRPr="0078467F">
              <w:rPr>
                <w:rStyle w:val="Hyperlink"/>
                <w:noProof/>
              </w:rPr>
              <w:t>Invoke ERP Cloud Service from VBCS Web App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_Toc536393896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49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27D94362" w14:textId="51F8410D" w:rsidR="00113B6E" w:rsidRDefault="00DD2929">
          <w:pPr>
            <w:pStyle w:val="TOC2"/>
            <w:tabs>
              <w:tab w:val="right" w:leader="dot" w:pos="10070"/>
            </w:tabs>
            <w:rPr>
              <w:rFonts w:eastAsiaTheme="minorEastAsia" w:cstheme="minorBidi"/>
              <w:noProof/>
              <w:sz w:val="22"/>
              <w:szCs w:val="22"/>
              <w:lang w:val="en-US"/>
            </w:rPr>
          </w:pPr>
          <w:hyperlink w:anchor="_Toc536393897" w:history="1">
            <w:r w:rsidR="00113B6E" w:rsidRPr="0078467F">
              <w:rPr>
                <w:rStyle w:val="Hyperlink"/>
                <w:noProof/>
              </w:rPr>
              <w:t>Running the VBCS Web App</w:t>
            </w:r>
            <w:r w:rsidR="00113B6E">
              <w:rPr>
                <w:noProof/>
                <w:webHidden/>
              </w:rPr>
              <w:tab/>
            </w:r>
            <w:r w:rsidR="00113B6E">
              <w:rPr>
                <w:noProof/>
                <w:webHidden/>
              </w:rPr>
              <w:fldChar w:fldCharType="begin"/>
            </w:r>
            <w:r w:rsidR="00113B6E">
              <w:rPr>
                <w:noProof/>
                <w:webHidden/>
              </w:rPr>
              <w:instrText xml:space="preserve"> PAGEREF _Toc536393897 \h </w:instrText>
            </w:r>
            <w:r w:rsidR="00113B6E">
              <w:rPr>
                <w:noProof/>
                <w:webHidden/>
              </w:rPr>
            </w:r>
            <w:r w:rsidR="00113B6E">
              <w:rPr>
                <w:noProof/>
                <w:webHidden/>
              </w:rPr>
              <w:fldChar w:fldCharType="separate"/>
            </w:r>
            <w:r w:rsidR="008D45A8">
              <w:rPr>
                <w:noProof/>
                <w:webHidden/>
              </w:rPr>
              <w:t>56</w:t>
            </w:r>
            <w:r w:rsidR="00113B6E">
              <w:rPr>
                <w:noProof/>
                <w:webHidden/>
              </w:rPr>
              <w:fldChar w:fldCharType="end"/>
            </w:r>
          </w:hyperlink>
        </w:p>
        <w:p w14:paraId="7B173F94" w14:textId="508DF437" w:rsidR="00F55357" w:rsidRDefault="00F55357">
          <w:r>
            <w:rPr>
              <w:b/>
              <w:bCs/>
              <w:noProof/>
            </w:rPr>
            <w:fldChar w:fldCharType="end"/>
          </w:r>
        </w:p>
      </w:sdtContent>
    </w:sdt>
    <w:p w14:paraId="7097B260" w14:textId="77777777" w:rsidR="00F34DE2" w:rsidRPr="00F34DE2" w:rsidRDefault="00F34DE2" w:rsidP="00F34DE2"/>
    <w:p w14:paraId="06C3A601" w14:textId="1EBD6C02" w:rsidR="00007367" w:rsidRPr="00FE568B" w:rsidRDefault="00BA0EEA" w:rsidP="00FE568B">
      <w:pPr>
        <w:pStyle w:val="Heading1"/>
      </w:pPr>
      <w:bookmarkStart w:id="3" w:name="_Toc466540584"/>
      <w:bookmarkStart w:id="4" w:name="_Toc466541413"/>
      <w:bookmarkStart w:id="5" w:name="_Toc536387532"/>
      <w:bookmarkStart w:id="6" w:name="_Toc536393882"/>
      <w:bookmarkStart w:id="7" w:name="_Toc466540585"/>
      <w:bookmarkStart w:id="8" w:name="_Toc466541414"/>
      <w:bookmarkStart w:id="9" w:name="_Toc309971762"/>
      <w:bookmarkEnd w:id="2"/>
      <w:bookmarkEnd w:id="1"/>
      <w:r w:rsidRPr="00FE568B">
        <w:t>E</w:t>
      </w:r>
      <w:r w:rsidR="000E73FF">
        <w:t>XECUTIVE SUMMARY</w:t>
      </w:r>
      <w:bookmarkEnd w:id="3"/>
      <w:bookmarkEnd w:id="4"/>
      <w:bookmarkEnd w:id="5"/>
      <w:bookmarkEnd w:id="6"/>
    </w:p>
    <w:p w14:paraId="5B189B3F" w14:textId="2C37F9C0" w:rsidR="00806393" w:rsidRPr="00806393" w:rsidRDefault="00490270" w:rsidP="00806393">
      <w:pPr>
        <w:pStyle w:val="NormalWeb"/>
        <w:shd w:val="clear" w:color="auto" w:fill="FFFFFF"/>
        <w:spacing w:before="0"/>
        <w:rPr>
          <w:rFonts w:cs="Arial"/>
          <w:b/>
          <w:bCs/>
          <w:color w:val="222222"/>
          <w:szCs w:val="20"/>
        </w:rPr>
      </w:pPr>
      <w:bookmarkStart w:id="10" w:name="_Toc527801718"/>
      <w:r>
        <w:rPr>
          <w:rFonts w:cs="Arial"/>
          <w:color w:val="222222"/>
          <w:szCs w:val="20"/>
        </w:rPr>
        <w:t>Oracle Integration</w:t>
      </w:r>
      <w:r w:rsidR="00806393" w:rsidRPr="00806393">
        <w:rPr>
          <w:rFonts w:cs="Arial"/>
          <w:color w:val="222222"/>
          <w:szCs w:val="20"/>
        </w:rPr>
        <w:t xml:space="preserve"> provides native connectivity to Oracle and non-Oracle Software as a Service (SaaS) and On-premises applications, such as Oracle </w:t>
      </w:r>
      <w:r w:rsidR="00F27B02">
        <w:rPr>
          <w:rFonts w:cs="Arial"/>
          <w:color w:val="222222"/>
          <w:szCs w:val="20"/>
        </w:rPr>
        <w:t>ERP</w:t>
      </w:r>
      <w:r w:rsidR="00806393" w:rsidRPr="00806393">
        <w:rPr>
          <w:rFonts w:cs="Arial"/>
          <w:color w:val="222222"/>
          <w:szCs w:val="20"/>
        </w:rPr>
        <w:t xml:space="preserve"> Cloud, Oracle </w:t>
      </w:r>
      <w:r w:rsidR="00F27B02">
        <w:rPr>
          <w:rFonts w:cs="Arial"/>
          <w:color w:val="222222"/>
          <w:szCs w:val="20"/>
        </w:rPr>
        <w:t>Service</w:t>
      </w:r>
      <w:r w:rsidR="00806393" w:rsidRPr="00806393">
        <w:rPr>
          <w:rFonts w:cs="Arial"/>
          <w:color w:val="222222"/>
          <w:szCs w:val="20"/>
        </w:rPr>
        <w:t xml:space="preserve"> Cloud, </w:t>
      </w:r>
      <w:r w:rsidR="00F27B02">
        <w:rPr>
          <w:rFonts w:cs="Arial"/>
          <w:color w:val="222222"/>
          <w:szCs w:val="20"/>
        </w:rPr>
        <w:t>HCM Cloud</w:t>
      </w:r>
      <w:r w:rsidR="00806393" w:rsidRPr="00806393">
        <w:rPr>
          <w:rFonts w:cs="Arial"/>
          <w:color w:val="222222"/>
          <w:szCs w:val="20"/>
        </w:rPr>
        <w:t xml:space="preserve">, Salesforce.com, </w:t>
      </w:r>
      <w:r w:rsidR="00F27B02">
        <w:rPr>
          <w:rFonts w:cs="Arial"/>
          <w:color w:val="222222"/>
          <w:szCs w:val="20"/>
        </w:rPr>
        <w:t xml:space="preserve">Workday, </w:t>
      </w:r>
      <w:r w:rsidR="00806393" w:rsidRPr="00806393">
        <w:rPr>
          <w:rFonts w:cs="Arial"/>
          <w:color w:val="222222"/>
          <w:szCs w:val="20"/>
        </w:rPr>
        <w:t>EBS, SAP</w:t>
      </w:r>
      <w:r w:rsidR="00F27B02">
        <w:rPr>
          <w:rFonts w:cs="Arial"/>
          <w:color w:val="222222"/>
          <w:szCs w:val="20"/>
        </w:rPr>
        <w:t>, NetSuite</w:t>
      </w:r>
      <w:r w:rsidR="00806393" w:rsidRPr="00806393">
        <w:rPr>
          <w:rFonts w:cs="Arial"/>
          <w:color w:val="222222"/>
          <w:szCs w:val="20"/>
        </w:rPr>
        <w:t xml:space="preserve"> and so on. </w:t>
      </w:r>
      <w:r w:rsidR="004F3DA5">
        <w:rPr>
          <w:rFonts w:cs="Arial"/>
          <w:color w:val="222222"/>
          <w:szCs w:val="20"/>
        </w:rPr>
        <w:t>Oracle Integration</w:t>
      </w:r>
      <w:r w:rsidR="00806393" w:rsidRPr="00806393">
        <w:rPr>
          <w:rFonts w:cs="Arial"/>
          <w:color w:val="222222"/>
          <w:szCs w:val="20"/>
        </w:rPr>
        <w:t xml:space="preserve"> adapters simplify connectivity by handling the underlying complexities of connecting to applications using industry-wide best practices. You only need to create a connection that provides minimal connectivity information for each system.</w:t>
      </w:r>
      <w:bookmarkEnd w:id="10"/>
    </w:p>
    <w:p w14:paraId="5DE8D1A9" w14:textId="3DEEC46C" w:rsidR="00BA0EEA" w:rsidRPr="00FE568B" w:rsidRDefault="00B33234" w:rsidP="00FE568B">
      <w:pPr>
        <w:pStyle w:val="Heading1"/>
      </w:pPr>
      <w:bookmarkStart w:id="11" w:name="_Toc536387533"/>
      <w:bookmarkStart w:id="12" w:name="_Toc536393883"/>
      <w:bookmarkEnd w:id="7"/>
      <w:bookmarkEnd w:id="8"/>
      <w:r>
        <w:t>USECASE BACKGROUND</w:t>
      </w:r>
      <w:bookmarkEnd w:id="11"/>
      <w:bookmarkEnd w:id="12"/>
    </w:p>
    <w:p w14:paraId="1F75B16E" w14:textId="77777777" w:rsidR="00806393" w:rsidRPr="00806393" w:rsidRDefault="00806393" w:rsidP="00806393"/>
    <w:p w14:paraId="63DB071E" w14:textId="3A48AA0A" w:rsidR="00E65084" w:rsidRDefault="00E65084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bookmarkStart w:id="13" w:name="_Hlk524442727"/>
      <w:bookmarkStart w:id="14" w:name="_Toc396135397"/>
      <w:bookmarkStart w:id="15" w:name="_Toc396144723"/>
      <w:bookmarkStart w:id="16" w:name="_Toc410140605"/>
      <w:bookmarkStart w:id="17" w:name="_Toc447199157"/>
      <w:bookmarkStart w:id="18" w:name="_Toc466540593"/>
      <w:bookmarkStart w:id="19" w:name="_Toc466541424"/>
      <w:bookmarkEnd w:id="9"/>
      <w:r w:rsidRPr="00D964B8">
        <w:rPr>
          <w:rFonts w:cs="Arial"/>
          <w:color w:val="222222"/>
          <w:szCs w:val="20"/>
        </w:rPr>
        <w:t xml:space="preserve">This use case explores the use of </w:t>
      </w:r>
      <w:r w:rsidR="008B0922">
        <w:rPr>
          <w:rFonts w:cs="Arial"/>
          <w:color w:val="222222"/>
          <w:szCs w:val="20"/>
        </w:rPr>
        <w:t>Oracle Integration</w:t>
      </w:r>
      <w:r w:rsidRPr="00D964B8">
        <w:rPr>
          <w:rFonts w:cs="Arial"/>
          <w:color w:val="222222"/>
          <w:szCs w:val="20"/>
        </w:rPr>
        <w:t xml:space="preserve"> </w:t>
      </w:r>
      <w:r w:rsidR="00D50FAD">
        <w:rPr>
          <w:rFonts w:cs="Arial"/>
          <w:color w:val="222222"/>
          <w:szCs w:val="20"/>
        </w:rPr>
        <w:t>to subscribe to</w:t>
      </w:r>
      <w:r w:rsidRPr="00D964B8">
        <w:rPr>
          <w:rFonts w:cs="Arial"/>
          <w:color w:val="222222"/>
          <w:szCs w:val="20"/>
        </w:rPr>
        <w:t xml:space="preserve"> </w:t>
      </w:r>
      <w:r w:rsidR="008D7744">
        <w:rPr>
          <w:rFonts w:cs="Arial"/>
          <w:color w:val="222222"/>
          <w:szCs w:val="20"/>
        </w:rPr>
        <w:t xml:space="preserve">Oracle </w:t>
      </w:r>
      <w:r w:rsidR="00844162">
        <w:rPr>
          <w:rFonts w:cs="Arial"/>
          <w:color w:val="222222"/>
          <w:szCs w:val="20"/>
        </w:rPr>
        <w:t xml:space="preserve">ERP Cloud </w:t>
      </w:r>
      <w:r w:rsidR="007F7708">
        <w:rPr>
          <w:rFonts w:cs="Arial"/>
          <w:color w:val="222222"/>
          <w:szCs w:val="20"/>
        </w:rPr>
        <w:t>Events</w:t>
      </w:r>
      <w:r w:rsidR="007969CF">
        <w:rPr>
          <w:rFonts w:cs="Arial"/>
          <w:color w:val="222222"/>
          <w:szCs w:val="20"/>
        </w:rPr>
        <w:t xml:space="preserve"> and push the relevant event information to downstream systems.</w:t>
      </w:r>
      <w:r w:rsidR="00606F02">
        <w:rPr>
          <w:rFonts w:cs="Arial"/>
          <w:color w:val="222222"/>
          <w:szCs w:val="20"/>
        </w:rPr>
        <w:t xml:space="preserve"> As part of the lab you would be building the below use case scenario.</w:t>
      </w:r>
    </w:p>
    <w:p w14:paraId="2A36C117" w14:textId="322522A7" w:rsidR="007969CF" w:rsidRDefault="007969C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1E6793BA" w14:textId="1076936C" w:rsidR="00F87155" w:rsidRDefault="008B21BE" w:rsidP="007C1CC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</w:pPr>
      <w:r>
        <w:t xml:space="preserve">User creates a Purchase </w:t>
      </w:r>
      <w:proofErr w:type="gramStart"/>
      <w:r>
        <w:t>Order(</w:t>
      </w:r>
      <w:proofErr w:type="gramEnd"/>
      <w:r>
        <w:t>PO) in ERP Cloud and</w:t>
      </w:r>
      <w:r w:rsidR="00883A5F">
        <w:t xml:space="preserve"> a</w:t>
      </w:r>
      <w:r>
        <w:t xml:space="preserve"> PO event is raised</w:t>
      </w:r>
      <w:r w:rsidR="00197F1C">
        <w:t xml:space="preserve"> (Flow1)</w:t>
      </w:r>
    </w:p>
    <w:p w14:paraId="4D2EACF6" w14:textId="579633F3" w:rsidR="00147F30" w:rsidRDefault="00033CED" w:rsidP="007C1CC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</w:pPr>
      <w:r>
        <w:t>Oracle Integration</w:t>
      </w:r>
      <w:r w:rsidR="008B21BE">
        <w:t xml:space="preserve"> subscribes to the PO </w:t>
      </w:r>
      <w:r w:rsidR="007969CF">
        <w:t>event</w:t>
      </w:r>
      <w:r w:rsidR="00A04A46">
        <w:t>,</w:t>
      </w:r>
      <w:r w:rsidR="007969CF">
        <w:t xml:space="preserve"> </w:t>
      </w:r>
      <w:r w:rsidR="008B21BE">
        <w:t>transforms and pushes the relevant information</w:t>
      </w:r>
      <w:r w:rsidR="007969CF">
        <w:t xml:space="preserve"> to </w:t>
      </w:r>
      <w:r w:rsidR="008B21BE">
        <w:t xml:space="preserve">a </w:t>
      </w:r>
      <w:r w:rsidR="007969CF">
        <w:t xml:space="preserve">custom table </w:t>
      </w:r>
      <w:r w:rsidR="00147F30">
        <w:t>(</w:t>
      </w:r>
      <w:proofErr w:type="gramStart"/>
      <w:r w:rsidR="00147F30">
        <w:t xml:space="preserve">VBCS) </w:t>
      </w:r>
      <w:r w:rsidR="00197F1C">
        <w:t xml:space="preserve"> (</w:t>
      </w:r>
      <w:proofErr w:type="gramEnd"/>
      <w:r w:rsidR="00197F1C">
        <w:t>Flow1)</w:t>
      </w:r>
    </w:p>
    <w:p w14:paraId="283F8648" w14:textId="0B151F9C" w:rsidR="008B21BE" w:rsidRDefault="007969CF" w:rsidP="007C1CC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</w:pPr>
      <w:r>
        <w:t>User attaches Letter of Credit</w:t>
      </w:r>
      <w:r w:rsidR="008B21BE">
        <w:t xml:space="preserve"> (LOC)</w:t>
      </w:r>
      <w:r>
        <w:t xml:space="preserve"> information </w:t>
      </w:r>
      <w:r w:rsidR="008B21BE">
        <w:t>to the PO record from</w:t>
      </w:r>
      <w:r>
        <w:t xml:space="preserve"> the </w:t>
      </w:r>
      <w:r w:rsidR="008B21BE">
        <w:t xml:space="preserve">VBCS Web App. </w:t>
      </w:r>
      <w:r w:rsidR="00197F1C">
        <w:t xml:space="preserve"> (Flow2)</w:t>
      </w:r>
    </w:p>
    <w:p w14:paraId="55AF3A95" w14:textId="6FBB4642" w:rsidR="007969CF" w:rsidRPr="00D964B8" w:rsidRDefault="008B21BE" w:rsidP="007C1CC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r>
        <w:t>PO Record</w:t>
      </w:r>
      <w:r w:rsidR="00410DF6">
        <w:t xml:space="preserve"> in ERP Cloud</w:t>
      </w:r>
      <w:r>
        <w:t xml:space="preserve"> </w:t>
      </w:r>
      <w:r w:rsidR="00410DF6">
        <w:t xml:space="preserve">is updated with the LOC information </w:t>
      </w:r>
      <w:r>
        <w:t>in ERP cloud</w:t>
      </w:r>
      <w:r w:rsidR="006C5BFA">
        <w:t xml:space="preserve"> (F</w:t>
      </w:r>
      <w:r w:rsidR="00197F1C">
        <w:t>low2)</w:t>
      </w:r>
    </w:p>
    <w:bookmarkEnd w:id="13"/>
    <w:p w14:paraId="009C0FD1" w14:textId="54FBB205" w:rsidR="00806393" w:rsidRDefault="00806393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56E95377" w14:textId="090A31F1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672A94BC" w14:textId="6798D440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6D1380ED" w14:textId="2045F099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362BD1A8" w14:textId="4A16FD16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6EF813C6" w14:textId="3E1B8A84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419DBFE5" w14:textId="5BD79B24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7967A3F1" w14:textId="18095C06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3A1C153E" w14:textId="6267B4CD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3F900F0A" w14:textId="149DC20F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032A819C" w14:textId="77777777" w:rsidR="00AA010F" w:rsidRDefault="00AA010F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64AD00CF" w14:textId="5A7848EA" w:rsidR="00E65084" w:rsidRPr="00D964B8" w:rsidRDefault="00E65084" w:rsidP="00E65084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r w:rsidRPr="00D964B8">
        <w:rPr>
          <w:rFonts w:cs="Arial"/>
          <w:color w:val="222222"/>
          <w:szCs w:val="20"/>
        </w:rPr>
        <w:lastRenderedPageBreak/>
        <w:t>The following diagram illustrates the proposed interaction between the systems involved in this use case.</w:t>
      </w:r>
      <w:r w:rsidR="00297D61">
        <w:rPr>
          <w:rFonts w:cs="Arial"/>
          <w:color w:val="222222"/>
          <w:szCs w:val="20"/>
        </w:rPr>
        <w:t xml:space="preserve"> There 2 flows to complete this use case.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0"/>
      </w:tblGrid>
      <w:tr w:rsidR="00E65084" w14:paraId="437162D9" w14:textId="77777777" w:rsidTr="00781FB7">
        <w:tc>
          <w:tcPr>
            <w:tcW w:w="10080" w:type="dxa"/>
          </w:tcPr>
          <w:p w14:paraId="2B007B72" w14:textId="69C32157" w:rsidR="00181F69" w:rsidRDefault="00181F69" w:rsidP="00AA010F">
            <w:pPr>
              <w:rPr>
                <w:rFonts w:cs="Arial"/>
                <w:szCs w:val="20"/>
              </w:rPr>
            </w:pPr>
          </w:p>
          <w:p w14:paraId="44BD8D8B" w14:textId="36EBDC79" w:rsidR="00181F69" w:rsidRDefault="00181F69" w:rsidP="00781FB7">
            <w:pPr>
              <w:jc w:val="center"/>
              <w:rPr>
                <w:rFonts w:cs="Arial"/>
                <w:szCs w:val="20"/>
              </w:rPr>
            </w:pPr>
          </w:p>
          <w:p w14:paraId="1175D2AB" w14:textId="6D1D5372" w:rsidR="00181F69" w:rsidRDefault="004F151F" w:rsidP="00781FB7">
            <w:pPr>
              <w:jc w:val="center"/>
              <w:rPr>
                <w:rFonts w:cs="Arial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173307" wp14:editId="2A0D5BB3">
                  <wp:extent cx="6400800" cy="3286760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28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4E927" w14:textId="1F497463" w:rsidR="00E65084" w:rsidRDefault="00E65084" w:rsidP="00772F8D">
            <w:pPr>
              <w:rPr>
                <w:rFonts w:cs="Arial"/>
                <w:szCs w:val="20"/>
              </w:rPr>
            </w:pPr>
          </w:p>
        </w:tc>
      </w:tr>
    </w:tbl>
    <w:p w14:paraId="6E977794" w14:textId="5A0B07C5" w:rsidR="00073343" w:rsidRDefault="009E2135" w:rsidP="00FE568B">
      <w:pPr>
        <w:pStyle w:val="Heading1"/>
      </w:pPr>
      <w:bookmarkStart w:id="20" w:name="_Toc536387534"/>
      <w:bookmarkStart w:id="21" w:name="_Toc536393884"/>
      <w:bookmarkEnd w:id="14"/>
      <w:bookmarkEnd w:id="15"/>
      <w:bookmarkEnd w:id="16"/>
      <w:bookmarkEnd w:id="17"/>
      <w:bookmarkEnd w:id="18"/>
      <w:bookmarkEnd w:id="19"/>
      <w:r>
        <w:t>OBJECTIVE</w:t>
      </w:r>
      <w:bookmarkEnd w:id="20"/>
      <w:bookmarkEnd w:id="21"/>
    </w:p>
    <w:p w14:paraId="284CC7A3" w14:textId="77777777" w:rsidR="00806393" w:rsidRDefault="00806393" w:rsidP="003078C2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</w:p>
    <w:p w14:paraId="43D36080" w14:textId="7CC1EFB9" w:rsidR="00073343" w:rsidRPr="00D964B8" w:rsidRDefault="00073343" w:rsidP="003078C2">
      <w:pPr>
        <w:pStyle w:val="NormalWeb"/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r w:rsidRPr="00D964B8">
        <w:rPr>
          <w:rFonts w:cs="Arial"/>
          <w:color w:val="222222"/>
          <w:szCs w:val="20"/>
        </w:rPr>
        <w:t xml:space="preserve">This document walks you through the steps needed </w:t>
      </w:r>
      <w:r w:rsidR="00F27B02">
        <w:rPr>
          <w:rFonts w:cs="Arial"/>
          <w:color w:val="222222"/>
          <w:szCs w:val="20"/>
        </w:rPr>
        <w:t xml:space="preserve">to </w:t>
      </w:r>
      <w:r w:rsidR="00007367">
        <w:rPr>
          <w:rFonts w:cs="Arial"/>
          <w:color w:val="222222"/>
          <w:szCs w:val="20"/>
        </w:rPr>
        <w:t>replicate this use case in your environment</w:t>
      </w:r>
    </w:p>
    <w:p w14:paraId="35BBCFC1" w14:textId="7CA05457" w:rsidR="00611F7C" w:rsidRPr="00FE568B" w:rsidRDefault="009E2135" w:rsidP="00FE568B">
      <w:pPr>
        <w:pStyle w:val="Heading1"/>
      </w:pPr>
      <w:bookmarkStart w:id="22" w:name="_Toc536387535"/>
      <w:bookmarkStart w:id="23" w:name="_Toc536393885"/>
      <w:r>
        <w:t>BUILDING THE</w:t>
      </w:r>
      <w:r w:rsidR="00611F7C" w:rsidRPr="00FE568B">
        <w:t xml:space="preserve"> </w:t>
      </w:r>
      <w:r w:rsidR="00333B6C" w:rsidRPr="00FE568B">
        <w:t xml:space="preserve">ERP </w:t>
      </w:r>
      <w:r>
        <w:t xml:space="preserve">CLOUD </w:t>
      </w:r>
      <w:r w:rsidR="0086437A">
        <w:t xml:space="preserve">PO EVENT </w:t>
      </w:r>
      <w:r>
        <w:t>USE CASE</w:t>
      </w:r>
      <w:bookmarkEnd w:id="22"/>
      <w:bookmarkEnd w:id="23"/>
    </w:p>
    <w:p w14:paraId="4FDC6B18" w14:textId="1F09B147" w:rsidR="00806393" w:rsidRDefault="00806393" w:rsidP="00611F7C"/>
    <w:p w14:paraId="42A0030B" w14:textId="7100130A" w:rsidR="00611F7C" w:rsidRDefault="00611F7C" w:rsidP="00611F7C">
      <w:r>
        <w:t>This section works through the steps that are required to build the integration from scratch.</w:t>
      </w:r>
    </w:p>
    <w:p w14:paraId="6317C549" w14:textId="7B7FF62C" w:rsidR="00611F7C" w:rsidRPr="00FE568B" w:rsidRDefault="00CB12E7" w:rsidP="000E73FF">
      <w:pPr>
        <w:pStyle w:val="Heading2"/>
      </w:pPr>
      <w:bookmarkStart w:id="24" w:name="_Toc536387536"/>
      <w:bookmarkStart w:id="25" w:name="_Toc536393886"/>
      <w:r w:rsidRPr="00FE568B">
        <w:t>Pre</w:t>
      </w:r>
      <w:r w:rsidR="005D0FB3" w:rsidRPr="00FE568B">
        <w:t>re</w:t>
      </w:r>
      <w:r w:rsidR="00611F7C" w:rsidRPr="00FE568B">
        <w:t>quisites</w:t>
      </w:r>
      <w:bookmarkEnd w:id="24"/>
      <w:bookmarkEnd w:id="25"/>
    </w:p>
    <w:p w14:paraId="2F2AD2AF" w14:textId="3D81BA0F" w:rsidR="00611F7C" w:rsidRDefault="00611F7C" w:rsidP="00907E33">
      <w:r>
        <w:t xml:space="preserve">You will need access to the following applications </w:t>
      </w:r>
      <w:r w:rsidR="006D35BE">
        <w:t>and artifacts:</w:t>
      </w:r>
    </w:p>
    <w:p w14:paraId="75595111" w14:textId="6C25265B" w:rsidR="00611F7C" w:rsidRPr="00D964B8" w:rsidRDefault="00857977" w:rsidP="000C11F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r>
        <w:rPr>
          <w:rFonts w:cs="Arial"/>
          <w:color w:val="222222"/>
          <w:szCs w:val="20"/>
        </w:rPr>
        <w:t xml:space="preserve">Oracle Integration </w:t>
      </w:r>
      <w:r w:rsidR="003F5C80">
        <w:rPr>
          <w:rFonts w:cs="Arial"/>
          <w:color w:val="222222"/>
          <w:szCs w:val="20"/>
        </w:rPr>
        <w:t>(OIC)</w:t>
      </w:r>
    </w:p>
    <w:p w14:paraId="7E87EB23" w14:textId="35EB4B07" w:rsidR="00611F7C" w:rsidRPr="00D964B8" w:rsidRDefault="00844162" w:rsidP="000C11F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r>
        <w:rPr>
          <w:rFonts w:cs="Arial"/>
          <w:color w:val="222222"/>
          <w:szCs w:val="20"/>
        </w:rPr>
        <w:t>ERP</w:t>
      </w:r>
      <w:r w:rsidR="00611F7C" w:rsidRPr="00D964B8">
        <w:rPr>
          <w:rFonts w:cs="Arial"/>
          <w:color w:val="222222"/>
          <w:szCs w:val="20"/>
        </w:rPr>
        <w:t xml:space="preserve"> </w:t>
      </w:r>
      <w:r w:rsidR="005D0FB3">
        <w:rPr>
          <w:rFonts w:cs="Arial"/>
          <w:color w:val="222222"/>
          <w:szCs w:val="20"/>
        </w:rPr>
        <w:t xml:space="preserve">Cloud </w:t>
      </w:r>
      <w:r w:rsidR="00611F7C" w:rsidRPr="00D964B8">
        <w:rPr>
          <w:rFonts w:cs="Arial"/>
          <w:color w:val="222222"/>
          <w:szCs w:val="20"/>
        </w:rPr>
        <w:t>R1</w:t>
      </w:r>
      <w:r>
        <w:rPr>
          <w:rFonts w:cs="Arial"/>
          <w:color w:val="222222"/>
          <w:szCs w:val="20"/>
        </w:rPr>
        <w:t>2</w:t>
      </w:r>
      <w:r w:rsidR="00611F7C" w:rsidRPr="00D964B8">
        <w:rPr>
          <w:rFonts w:cs="Arial"/>
          <w:color w:val="222222"/>
          <w:szCs w:val="20"/>
        </w:rPr>
        <w:t>+</w:t>
      </w:r>
      <w:r>
        <w:rPr>
          <w:rFonts w:cs="Arial"/>
          <w:color w:val="222222"/>
          <w:szCs w:val="20"/>
        </w:rPr>
        <w:t xml:space="preserve"> </w:t>
      </w:r>
    </w:p>
    <w:p w14:paraId="1C094FDC" w14:textId="635400A2" w:rsidR="008420D3" w:rsidRDefault="00271EBF" w:rsidP="003E572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cs="Arial"/>
          <w:color w:val="222222"/>
          <w:szCs w:val="20"/>
        </w:rPr>
      </w:pPr>
      <w:bookmarkStart w:id="26" w:name="_Hlk524442835"/>
      <w:r>
        <w:rPr>
          <w:rFonts w:cs="Arial"/>
          <w:color w:val="222222"/>
          <w:szCs w:val="20"/>
        </w:rPr>
        <w:t>VBCS App</w:t>
      </w:r>
      <w:r w:rsidR="00D31B0B">
        <w:rPr>
          <w:rFonts w:cs="Arial"/>
          <w:color w:val="222222"/>
          <w:szCs w:val="20"/>
        </w:rPr>
        <w:t xml:space="preserve"> to import</w:t>
      </w:r>
      <w:r w:rsidR="007A455C">
        <w:rPr>
          <w:rFonts w:cs="Arial"/>
          <w:color w:val="222222"/>
          <w:szCs w:val="20"/>
        </w:rPr>
        <w:t xml:space="preserve"> (</w:t>
      </w:r>
      <w:r w:rsidR="003E572F" w:rsidRPr="003E572F">
        <w:rPr>
          <w:rFonts w:cs="Arial"/>
          <w:color w:val="222222"/>
          <w:szCs w:val="20"/>
        </w:rPr>
        <w:t>LetterOfCreditPortal.zip</w:t>
      </w:r>
      <w:r w:rsidR="007A455C">
        <w:rPr>
          <w:rFonts w:cs="Arial"/>
          <w:color w:val="222222"/>
          <w:szCs w:val="20"/>
        </w:rPr>
        <w:t>)</w:t>
      </w:r>
    </w:p>
    <w:bookmarkEnd w:id="26"/>
    <w:p w14:paraId="0C4B6398" w14:textId="770D1BF4" w:rsidR="00922FA4" w:rsidRDefault="00922FA4">
      <w:pPr>
        <w:rPr>
          <w:rFonts w:cs="Arial"/>
          <w:color w:val="222222"/>
          <w:szCs w:val="20"/>
        </w:rPr>
      </w:pPr>
      <w:r>
        <w:rPr>
          <w:rFonts w:cs="Arial"/>
          <w:color w:val="222222"/>
          <w:szCs w:val="20"/>
        </w:rPr>
        <w:br w:type="page"/>
      </w:r>
    </w:p>
    <w:p w14:paraId="785FF031" w14:textId="3D4A3FF7" w:rsidR="00321B94" w:rsidRDefault="00321B94" w:rsidP="00922FA4">
      <w:pPr>
        <w:pStyle w:val="Heading2"/>
      </w:pPr>
      <w:bookmarkStart w:id="27" w:name="_Toc536387537"/>
      <w:bookmarkStart w:id="28" w:name="_Toc536393887"/>
      <w:r>
        <w:lastRenderedPageBreak/>
        <w:t>Import VBCS Web App</w:t>
      </w:r>
      <w:r w:rsidR="008E08C1">
        <w:t>lication</w:t>
      </w:r>
      <w:bookmarkEnd w:id="27"/>
      <w:bookmarkEnd w:id="28"/>
    </w:p>
    <w:p w14:paraId="284235BB" w14:textId="71F11630" w:rsidR="00321B94" w:rsidRDefault="00321B94" w:rsidP="007C1CC6">
      <w:pPr>
        <w:pStyle w:val="ListParagraph"/>
        <w:numPr>
          <w:ilvl w:val="0"/>
          <w:numId w:val="6"/>
        </w:numPr>
      </w:pPr>
      <w:r>
        <w:t>Login to Oracle Integration homepage and Click on Visual Builder</w:t>
      </w:r>
    </w:p>
    <w:p w14:paraId="48ED1BA2" w14:textId="5E36FD5E" w:rsidR="00321B94" w:rsidRDefault="00321B94" w:rsidP="007C1CC6">
      <w:pPr>
        <w:pStyle w:val="ListParagraph"/>
        <w:numPr>
          <w:ilvl w:val="0"/>
          <w:numId w:val="6"/>
        </w:numPr>
      </w:pPr>
      <w:r>
        <w:t>Select Import -&gt; Application from file and Upload the “</w:t>
      </w:r>
      <w:r w:rsidRPr="00321B94">
        <w:t>LetterOfCreditPortal.zip</w:t>
      </w:r>
      <w:r>
        <w:t>” from the Lab artifacts</w:t>
      </w:r>
    </w:p>
    <w:p w14:paraId="0B4AB2A9" w14:textId="77777777" w:rsidR="00321B94" w:rsidRPr="00321B94" w:rsidRDefault="00321B94" w:rsidP="00321B94">
      <w:pPr>
        <w:pStyle w:val="ListParagraph"/>
        <w:ind w:left="360"/>
        <w:rPr>
          <w:highlight w:val="yellow"/>
          <w:lang w:bidi="hi-IN"/>
        </w:rPr>
      </w:pPr>
      <w:r w:rsidRPr="00321B94">
        <w:rPr>
          <w:highlight w:val="yellow"/>
          <w:lang w:bidi="hi-IN"/>
        </w:rPr>
        <w:t>Note: Since there are multiple attendees sharing a single environment, please use the</w:t>
      </w:r>
    </w:p>
    <w:p w14:paraId="4BB4C507" w14:textId="1C249FEA" w:rsidR="00321B94" w:rsidRPr="00321B94" w:rsidRDefault="00321B94" w:rsidP="00321B94">
      <w:pPr>
        <w:pStyle w:val="ListParagraph"/>
        <w:ind w:left="360"/>
        <w:rPr>
          <w:highlight w:val="yellow"/>
          <w:lang w:bidi="hi-IN"/>
        </w:rPr>
      </w:pPr>
      <w:r w:rsidRPr="00321B94">
        <w:rPr>
          <w:highlight w:val="yellow"/>
          <w:lang w:bidi="hi-IN"/>
        </w:rPr>
        <w:t xml:space="preserve"> &lt;</w:t>
      </w:r>
      <w:proofErr w:type="spellStart"/>
      <w:r w:rsidRPr="00321B94">
        <w:rPr>
          <w:highlight w:val="yellow"/>
          <w:lang w:bidi="hi-IN"/>
        </w:rPr>
        <w:t>ClassID</w:t>
      </w:r>
      <w:proofErr w:type="spellEnd"/>
      <w:r w:rsidRPr="00321B94">
        <w:rPr>
          <w:highlight w:val="yellow"/>
          <w:lang w:bidi="hi-IN"/>
        </w:rPr>
        <w:t>&gt; &lt;</w:t>
      </w:r>
      <w:proofErr w:type="spellStart"/>
      <w:r w:rsidRPr="00321B94">
        <w:rPr>
          <w:highlight w:val="yellow"/>
          <w:lang w:bidi="hi-IN"/>
        </w:rPr>
        <w:t>StudentID</w:t>
      </w:r>
      <w:proofErr w:type="spellEnd"/>
      <w:r w:rsidRPr="00321B94">
        <w:rPr>
          <w:highlight w:val="yellow"/>
          <w:lang w:bidi="hi-IN"/>
        </w:rPr>
        <w:t>&gt; information (will be provided to you by the instructor) as a suffix</w:t>
      </w:r>
      <w:r>
        <w:rPr>
          <w:highlight w:val="yellow"/>
          <w:lang w:bidi="hi-IN"/>
        </w:rPr>
        <w:t xml:space="preserve"> to your web application</w:t>
      </w:r>
    </w:p>
    <w:p w14:paraId="6179DBF9" w14:textId="6F0BED8D" w:rsidR="00321B94" w:rsidRPr="00321B94" w:rsidRDefault="00321B94" w:rsidP="00321B94">
      <w:pPr>
        <w:pStyle w:val="ListParagraph"/>
        <w:ind w:left="360"/>
        <w:rPr>
          <w:highlight w:val="yellow"/>
          <w:lang w:bidi="hi-IN"/>
        </w:rPr>
      </w:pPr>
      <w:r w:rsidRPr="00321B94">
        <w:rPr>
          <w:highlight w:val="yellow"/>
          <w:lang w:bidi="hi-IN"/>
        </w:rPr>
        <w:t>E.g. If your &lt;</w:t>
      </w:r>
      <w:proofErr w:type="spellStart"/>
      <w:r w:rsidRPr="00321B94">
        <w:rPr>
          <w:highlight w:val="yellow"/>
          <w:lang w:bidi="hi-IN"/>
        </w:rPr>
        <w:t>ClassID</w:t>
      </w:r>
      <w:proofErr w:type="spellEnd"/>
      <w:r w:rsidRPr="00321B94">
        <w:rPr>
          <w:highlight w:val="yellow"/>
          <w:lang w:bidi="hi-IN"/>
        </w:rPr>
        <w:t xml:space="preserve">&gt; is </w:t>
      </w:r>
      <w:r>
        <w:rPr>
          <w:highlight w:val="yellow"/>
          <w:lang w:bidi="hi-IN"/>
        </w:rPr>
        <w:t>96</w:t>
      </w:r>
      <w:r w:rsidRPr="00321B94">
        <w:rPr>
          <w:highlight w:val="yellow"/>
          <w:lang w:bidi="hi-IN"/>
        </w:rPr>
        <w:t xml:space="preserve"> and your &lt;</w:t>
      </w:r>
      <w:proofErr w:type="spellStart"/>
      <w:r w:rsidRPr="00321B94">
        <w:rPr>
          <w:highlight w:val="yellow"/>
          <w:lang w:bidi="hi-IN"/>
        </w:rPr>
        <w:t>StudentID</w:t>
      </w:r>
      <w:proofErr w:type="spellEnd"/>
      <w:r w:rsidRPr="00321B94">
        <w:rPr>
          <w:highlight w:val="yellow"/>
          <w:lang w:bidi="hi-IN"/>
        </w:rPr>
        <w:t xml:space="preserve">&gt; is </w:t>
      </w:r>
      <w:r>
        <w:rPr>
          <w:highlight w:val="yellow"/>
          <w:lang w:bidi="hi-IN"/>
        </w:rPr>
        <w:t>06</w:t>
      </w:r>
      <w:r w:rsidRPr="00321B94">
        <w:rPr>
          <w:highlight w:val="yellow"/>
          <w:lang w:bidi="hi-IN"/>
        </w:rPr>
        <w:t>, then you will name your web application</w:t>
      </w:r>
      <w:r>
        <w:rPr>
          <w:highlight w:val="yellow"/>
          <w:lang w:bidi="hi-IN"/>
        </w:rPr>
        <w:t xml:space="preserve"> as</w:t>
      </w:r>
      <w:r>
        <w:rPr>
          <w:lang w:bidi="hi-IN"/>
        </w:rPr>
        <w:t xml:space="preserve"> </w:t>
      </w:r>
      <w:r w:rsidRPr="00321B94">
        <w:rPr>
          <w:b/>
          <w:lang w:bidi="hi-IN"/>
        </w:rPr>
        <w:t>LetterOfCreditPortal9606</w:t>
      </w:r>
    </w:p>
    <w:p w14:paraId="7AC76A0B" w14:textId="60A40622" w:rsidR="00321B94" w:rsidRDefault="00321B94" w:rsidP="007C1CC6">
      <w:pPr>
        <w:pStyle w:val="ListParagraph"/>
        <w:numPr>
          <w:ilvl w:val="0"/>
          <w:numId w:val="6"/>
        </w:numPr>
      </w:pPr>
      <w:r>
        <w:t xml:space="preserve">Change the </w:t>
      </w:r>
      <w:proofErr w:type="spellStart"/>
      <w:r>
        <w:t>ApplicationId</w:t>
      </w:r>
      <w:proofErr w:type="spellEnd"/>
      <w:r>
        <w:t xml:space="preserve"> also to the same name (</w:t>
      </w:r>
      <w:r w:rsidRPr="00321B94">
        <w:rPr>
          <w:b/>
          <w:lang w:bidi="hi-IN"/>
        </w:rPr>
        <w:t>LetterOfCreditPortal9606</w:t>
      </w:r>
      <w:r>
        <w:rPr>
          <w:b/>
          <w:lang w:bidi="hi-IN"/>
        </w:rPr>
        <w:t>)</w:t>
      </w:r>
      <w:r>
        <w:t xml:space="preserve"> to avoid conflicts and Select </w:t>
      </w:r>
      <w:r w:rsidRPr="00321B94">
        <w:rPr>
          <w:b/>
        </w:rPr>
        <w:t>Import</w:t>
      </w:r>
    </w:p>
    <w:p w14:paraId="2711387A" w14:textId="77777777" w:rsidR="00321B94" w:rsidRDefault="00321B94" w:rsidP="00321B94">
      <w:pPr>
        <w:pStyle w:val="ListParagraph"/>
        <w:ind w:left="360"/>
      </w:pPr>
    </w:p>
    <w:p w14:paraId="0D255224" w14:textId="0F8C236A" w:rsidR="00321B94" w:rsidRDefault="00321B94" w:rsidP="00321B94">
      <w:pPr>
        <w:ind w:left="360"/>
      </w:pPr>
      <w:r>
        <w:rPr>
          <w:noProof/>
          <w:lang w:val="en-US"/>
        </w:rPr>
        <w:drawing>
          <wp:inline distT="0" distB="0" distL="0" distR="0" wp14:anchorId="20D27070" wp14:editId="6BBE5070">
            <wp:extent cx="6423239" cy="449371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3894" cy="44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384" w14:textId="31F91A48" w:rsidR="008D1A61" w:rsidRDefault="00321B94" w:rsidP="00E4660E">
      <w:pPr>
        <w:pStyle w:val="ListParagraph"/>
        <w:numPr>
          <w:ilvl w:val="0"/>
          <w:numId w:val="6"/>
        </w:numPr>
      </w:pPr>
      <w:r>
        <w:t xml:space="preserve">Confirm that your application </w:t>
      </w:r>
      <w:r w:rsidR="008D1A61">
        <w:t>is</w:t>
      </w:r>
      <w:r>
        <w:t xml:space="preserve"> imported </w:t>
      </w:r>
      <w:r w:rsidR="00B946B7">
        <w:t>into VBCS</w:t>
      </w:r>
      <w:r>
        <w:t>. Open the Imported application</w:t>
      </w:r>
      <w:r w:rsidR="00FA495D">
        <w:t xml:space="preserve"> </w:t>
      </w:r>
      <w:r w:rsidR="008D1A61">
        <w:t xml:space="preserve">and you would notice that a few pages and business objects relevant to the use case is pre created. </w:t>
      </w:r>
      <w:r w:rsidR="00FA495D">
        <w:t xml:space="preserve">We will use this web application </w:t>
      </w:r>
      <w:r w:rsidR="00834768">
        <w:t>in the later part of the lab.</w:t>
      </w:r>
    </w:p>
    <w:p w14:paraId="08736B80" w14:textId="4EEFC266" w:rsidR="008D1A61" w:rsidRDefault="008D1A61" w:rsidP="00321B94">
      <w:pPr>
        <w:ind w:left="360"/>
      </w:pPr>
    </w:p>
    <w:p w14:paraId="5F01A609" w14:textId="5D4B7F16" w:rsidR="008D1A61" w:rsidRDefault="008D1A61" w:rsidP="00321B94">
      <w:pPr>
        <w:ind w:left="360"/>
      </w:pPr>
    </w:p>
    <w:p w14:paraId="34574456" w14:textId="12E56CD0" w:rsidR="008D1A61" w:rsidRDefault="008D1A61" w:rsidP="00321B94">
      <w:pPr>
        <w:ind w:left="360"/>
      </w:pPr>
    </w:p>
    <w:p w14:paraId="068C2BAD" w14:textId="4A744398" w:rsidR="008D1A61" w:rsidRDefault="008D1A61" w:rsidP="00321B94">
      <w:pPr>
        <w:ind w:left="360"/>
      </w:pPr>
    </w:p>
    <w:p w14:paraId="6951FD73" w14:textId="09751FD0" w:rsidR="008D1A61" w:rsidRDefault="008D1A61" w:rsidP="00321B94">
      <w:pPr>
        <w:ind w:left="360"/>
      </w:pPr>
    </w:p>
    <w:p w14:paraId="6D522BC7" w14:textId="04665A7F" w:rsidR="008D1A61" w:rsidRDefault="008D1A61" w:rsidP="00321B94">
      <w:pPr>
        <w:ind w:left="360"/>
      </w:pPr>
    </w:p>
    <w:p w14:paraId="65AA6E82" w14:textId="565E7027" w:rsidR="008D1A61" w:rsidRDefault="008D1A61" w:rsidP="00321B94">
      <w:pPr>
        <w:ind w:left="360"/>
      </w:pPr>
    </w:p>
    <w:p w14:paraId="00017CD6" w14:textId="541ECA19" w:rsidR="008D1A61" w:rsidRDefault="008D1A61" w:rsidP="00321B94">
      <w:pPr>
        <w:ind w:left="360"/>
      </w:pPr>
    </w:p>
    <w:p w14:paraId="3C3C0F4E" w14:textId="6723EC17" w:rsidR="008D1A61" w:rsidRDefault="008D1A61" w:rsidP="00321B94">
      <w:pPr>
        <w:ind w:left="360"/>
      </w:pPr>
    </w:p>
    <w:p w14:paraId="68251681" w14:textId="71DD3F22" w:rsidR="008D1A61" w:rsidRDefault="008D1A61" w:rsidP="00321B94">
      <w:pPr>
        <w:ind w:left="360"/>
      </w:pPr>
    </w:p>
    <w:p w14:paraId="4FCBE73F" w14:textId="5C734B4E" w:rsidR="008D1A61" w:rsidRDefault="008D1A61" w:rsidP="00321B94">
      <w:pPr>
        <w:ind w:left="360"/>
      </w:pPr>
    </w:p>
    <w:p w14:paraId="4E1CCCFF" w14:textId="0A8DE075" w:rsidR="008D1A61" w:rsidRDefault="008D1A61" w:rsidP="00321B94">
      <w:pPr>
        <w:ind w:left="360"/>
      </w:pPr>
    </w:p>
    <w:p w14:paraId="7FE89070" w14:textId="77777777" w:rsidR="00AC7EA3" w:rsidRDefault="00AC7EA3" w:rsidP="00321B94">
      <w:pPr>
        <w:ind w:left="360"/>
      </w:pPr>
    </w:p>
    <w:p w14:paraId="5C8ED2A1" w14:textId="6E334BD1" w:rsidR="008D1A61" w:rsidRDefault="008D1A61" w:rsidP="00321B94">
      <w:pPr>
        <w:ind w:left="360"/>
      </w:pPr>
    </w:p>
    <w:p w14:paraId="40F08F41" w14:textId="67B4940B" w:rsidR="008D1A61" w:rsidRDefault="008D1A61" w:rsidP="00321B94">
      <w:pPr>
        <w:ind w:left="360"/>
      </w:pPr>
    </w:p>
    <w:p w14:paraId="15A04543" w14:textId="7D84CC1C" w:rsidR="008D1A61" w:rsidRDefault="008D1A61" w:rsidP="00321B94">
      <w:pPr>
        <w:ind w:left="360"/>
      </w:pPr>
      <w:r>
        <w:lastRenderedPageBreak/>
        <w:t>Select the</w:t>
      </w:r>
      <w:r w:rsidR="00374621">
        <w:t xml:space="preserve"> imported Web Application</w:t>
      </w:r>
      <w:r>
        <w:t xml:space="preserve"> and you will observe a few pages are pre created</w:t>
      </w:r>
    </w:p>
    <w:p w14:paraId="06E22B4B" w14:textId="77777777" w:rsidR="008D1A61" w:rsidRDefault="008D1A61" w:rsidP="00321B94">
      <w:pPr>
        <w:ind w:left="360"/>
        <w:rPr>
          <w:noProof/>
          <w:lang w:val="en-US"/>
        </w:rPr>
      </w:pPr>
    </w:p>
    <w:p w14:paraId="4FF9C6CB" w14:textId="7C333890" w:rsidR="008D1A61" w:rsidRDefault="008D1A61" w:rsidP="008D1A61">
      <w:pPr>
        <w:ind w:left="360"/>
      </w:pPr>
      <w:r>
        <w:rPr>
          <w:noProof/>
          <w:lang w:val="en-US"/>
        </w:rPr>
        <w:drawing>
          <wp:inline distT="0" distB="0" distL="0" distR="0" wp14:anchorId="700D6C47" wp14:editId="718F9B5D">
            <wp:extent cx="6400800" cy="3286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1849" w14:textId="785146DA" w:rsidR="008D1A61" w:rsidRDefault="008D1A61" w:rsidP="00321B94">
      <w:pPr>
        <w:ind w:left="360"/>
      </w:pPr>
    </w:p>
    <w:p w14:paraId="611815B9" w14:textId="44F3CD30" w:rsidR="008D1A61" w:rsidRDefault="008D1A61" w:rsidP="007C1CC6">
      <w:pPr>
        <w:pStyle w:val="ListParagraph"/>
        <w:numPr>
          <w:ilvl w:val="0"/>
          <w:numId w:val="6"/>
        </w:numPr>
      </w:pPr>
      <w:r>
        <w:t>Couple of Business Objects (PO and LOC) pre created</w:t>
      </w:r>
    </w:p>
    <w:p w14:paraId="3628CAD6" w14:textId="4AF91832" w:rsidR="008D1A61" w:rsidRDefault="008D1A61" w:rsidP="00321B94">
      <w:pPr>
        <w:ind w:left="360"/>
      </w:pPr>
    </w:p>
    <w:p w14:paraId="6446C006" w14:textId="09417FB9" w:rsidR="00E4660E" w:rsidRDefault="00E4660E" w:rsidP="00321B94">
      <w:pPr>
        <w:ind w:left="360"/>
      </w:pPr>
    </w:p>
    <w:p w14:paraId="30CD9202" w14:textId="4E3307BC" w:rsidR="00E4660E" w:rsidRDefault="00E4660E" w:rsidP="00321B94">
      <w:pPr>
        <w:ind w:left="360"/>
      </w:pPr>
      <w:r w:rsidRPr="00E4660E">
        <w:rPr>
          <w:noProof/>
        </w:rPr>
        <w:drawing>
          <wp:inline distT="0" distB="0" distL="0" distR="0" wp14:anchorId="16BC87B3" wp14:editId="4961E0C7">
            <wp:extent cx="6400800" cy="31356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5A3" w14:textId="062F68A8" w:rsidR="007334D2" w:rsidRDefault="007334D2" w:rsidP="00321B94">
      <w:pPr>
        <w:ind w:left="360"/>
      </w:pPr>
    </w:p>
    <w:p w14:paraId="63CEB1B9" w14:textId="2F4B6D13" w:rsidR="007334D2" w:rsidRDefault="007334D2" w:rsidP="00321B94">
      <w:pPr>
        <w:ind w:left="360"/>
      </w:pPr>
      <w:r>
        <w:t xml:space="preserve">Click the PO Business </w:t>
      </w:r>
      <w:r w:rsidR="00923371">
        <w:t>Object, copy the Data endpoint as highlighted above,</w:t>
      </w:r>
      <w:r>
        <w:t xml:space="preserve"> and save it for later use.</w:t>
      </w:r>
    </w:p>
    <w:p w14:paraId="46C796F9" w14:textId="77777777" w:rsidR="008D1A61" w:rsidRPr="00321B94" w:rsidRDefault="008D1A61" w:rsidP="00321B94">
      <w:pPr>
        <w:ind w:left="360"/>
      </w:pPr>
    </w:p>
    <w:p w14:paraId="6FE79360" w14:textId="73FA7D5F" w:rsidR="00922FA4" w:rsidRPr="00922FA4" w:rsidRDefault="00A514DE" w:rsidP="00922FA4">
      <w:pPr>
        <w:pStyle w:val="Heading2"/>
      </w:pPr>
      <w:bookmarkStart w:id="29" w:name="_Toc536387538"/>
      <w:bookmarkStart w:id="30" w:name="_Toc536393888"/>
      <w:r>
        <w:t>Creating Connections</w:t>
      </w:r>
      <w:r w:rsidR="00D56947">
        <w:t xml:space="preserve"> (Flow1)</w:t>
      </w:r>
      <w:bookmarkEnd w:id="29"/>
      <w:bookmarkEnd w:id="30"/>
    </w:p>
    <w:p w14:paraId="2BA3EAAB" w14:textId="571C7EF6" w:rsidR="00B75439" w:rsidRDefault="00B75439" w:rsidP="00907E33"/>
    <w:p w14:paraId="6424D740" w14:textId="224575D0" w:rsidR="00611F7C" w:rsidRDefault="00ED7DBB" w:rsidP="00907E33">
      <w:r>
        <w:t xml:space="preserve">The </w:t>
      </w:r>
      <w:r w:rsidR="00611F7C">
        <w:t>following Connections have been created and configured</w:t>
      </w:r>
      <w:r w:rsidR="00B76387">
        <w:t xml:space="preserve">. You will be using these connections for creating </w:t>
      </w:r>
      <w:r w:rsidR="000B7AFC">
        <w:t>I</w:t>
      </w:r>
      <w:r w:rsidR="00B76387">
        <w:t>ntegration flows</w:t>
      </w:r>
    </w:p>
    <w:p w14:paraId="2D6905AA" w14:textId="05608014" w:rsidR="00611F7C" w:rsidRDefault="00611F7C" w:rsidP="00611F7C">
      <w:bookmarkStart w:id="31" w:name="_Hlk524442904"/>
    </w:p>
    <w:tbl>
      <w:tblPr>
        <w:tblStyle w:val="ListTable3-Accent1"/>
        <w:tblW w:w="10075" w:type="dxa"/>
        <w:tblLook w:val="04A0" w:firstRow="1" w:lastRow="0" w:firstColumn="1" w:lastColumn="0" w:noHBand="0" w:noVBand="1"/>
      </w:tblPr>
      <w:tblGrid>
        <w:gridCol w:w="2263"/>
        <w:gridCol w:w="7812"/>
      </w:tblGrid>
      <w:tr w:rsidR="00611F7C" w14:paraId="6FB5C5AB" w14:textId="77777777" w:rsidTr="00B71E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</w:tcPr>
          <w:p w14:paraId="17EAC3F6" w14:textId="18444574" w:rsidR="00611F7C" w:rsidRDefault="00611F7C" w:rsidP="00611F7C">
            <w:r>
              <w:t>Connection Name</w:t>
            </w:r>
          </w:p>
        </w:tc>
        <w:tc>
          <w:tcPr>
            <w:tcW w:w="7812" w:type="dxa"/>
          </w:tcPr>
          <w:p w14:paraId="246C7448" w14:textId="2D04E0CB" w:rsidR="00611F7C" w:rsidRDefault="00611F7C" w:rsidP="00611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Type</w:t>
            </w:r>
          </w:p>
        </w:tc>
      </w:tr>
      <w:tr w:rsidR="00611F7C" w14:paraId="6DEB852A" w14:textId="77777777" w:rsidTr="00B71E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6D3752" w14:textId="3E77FAA1" w:rsidR="00611F7C" w:rsidRPr="00611F7C" w:rsidRDefault="0039433D" w:rsidP="00611F7C">
            <w:pPr>
              <w:rPr>
                <w:b w:val="0"/>
              </w:rPr>
            </w:pPr>
            <w:r>
              <w:rPr>
                <w:b w:val="0"/>
              </w:rPr>
              <w:t>ERP Conn 96 06</w:t>
            </w:r>
          </w:p>
        </w:tc>
        <w:tc>
          <w:tcPr>
            <w:tcW w:w="7812" w:type="dxa"/>
          </w:tcPr>
          <w:p w14:paraId="17F0048E" w14:textId="348BA536" w:rsidR="00F53A8B" w:rsidRDefault="00844162" w:rsidP="00611F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ERP</w:t>
            </w:r>
            <w:r w:rsidR="00611F7C">
              <w:t xml:space="preserve"> Adapter</w:t>
            </w:r>
          </w:p>
        </w:tc>
      </w:tr>
    </w:tbl>
    <w:p w14:paraId="20F9B84A" w14:textId="6E772CB8" w:rsidR="0054356E" w:rsidRDefault="005E7709" w:rsidP="005E7709">
      <w:pPr>
        <w:pStyle w:val="Heading3"/>
        <w:rPr>
          <w:u w:val="none"/>
        </w:rPr>
      </w:pPr>
      <w:bookmarkStart w:id="32" w:name="_Toc536387539"/>
      <w:bookmarkStart w:id="33" w:name="_Toc536393889"/>
      <w:bookmarkEnd w:id="31"/>
      <w:r w:rsidRPr="005E7709">
        <w:rPr>
          <w:u w:val="none"/>
        </w:rPr>
        <w:t>Creating REST Connection</w:t>
      </w:r>
      <w:bookmarkEnd w:id="32"/>
      <w:bookmarkEnd w:id="33"/>
    </w:p>
    <w:p w14:paraId="6CFB8C59" w14:textId="563FA63B" w:rsidR="008943E5" w:rsidRDefault="008943E5" w:rsidP="007C1CC6">
      <w:pPr>
        <w:pStyle w:val="ListParagraph"/>
        <w:numPr>
          <w:ilvl w:val="0"/>
          <w:numId w:val="7"/>
        </w:numPr>
      </w:pPr>
      <w:r>
        <w:t>On the Oracle Integration home page, click Integrations</w:t>
      </w:r>
    </w:p>
    <w:p w14:paraId="62D8FFB8" w14:textId="1F268020" w:rsidR="003505B8" w:rsidRDefault="003505B8" w:rsidP="007C1CC6">
      <w:pPr>
        <w:pStyle w:val="ListParagraph"/>
        <w:numPr>
          <w:ilvl w:val="0"/>
          <w:numId w:val="7"/>
        </w:numPr>
      </w:pPr>
      <w:r>
        <w:t xml:space="preserve">Select the </w:t>
      </w:r>
      <w:del w:id="34" w:author="Vicram Rajagopalan" w:date="2019-11-15T14:23:00Z">
        <w:r w:rsidDel="00432A1C">
          <w:delText>Designer-&gt;</w:delText>
        </w:r>
      </w:del>
      <w:r>
        <w:t>Connections tab</w:t>
      </w:r>
    </w:p>
    <w:p w14:paraId="230E065F" w14:textId="6165F8AA" w:rsidR="003505B8" w:rsidRDefault="003505B8" w:rsidP="007C1CC6">
      <w:pPr>
        <w:pStyle w:val="ListParagraph"/>
        <w:numPr>
          <w:ilvl w:val="0"/>
          <w:numId w:val="7"/>
        </w:numPr>
      </w:pPr>
      <w:r>
        <w:t>Click on Create and search for REST Adapter by providing the search keyword “REST” and Select Create</w:t>
      </w:r>
    </w:p>
    <w:p w14:paraId="1FD43B60" w14:textId="5BFE3396" w:rsidR="003505B8" w:rsidRDefault="003505B8" w:rsidP="003505B8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62242626" wp14:editId="2788AF42">
            <wp:extent cx="5228348" cy="333151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1267" cy="33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DE97" w14:textId="77777777" w:rsidR="005B2C29" w:rsidRDefault="005B2C29" w:rsidP="003505B8">
      <w:pPr>
        <w:pStyle w:val="ListParagraph"/>
        <w:ind w:left="360"/>
      </w:pPr>
    </w:p>
    <w:p w14:paraId="7F8871D1" w14:textId="2DEA9AD0" w:rsidR="003505B8" w:rsidRDefault="003505B8" w:rsidP="007C1CC6">
      <w:pPr>
        <w:pStyle w:val="ListParagraph"/>
        <w:numPr>
          <w:ilvl w:val="0"/>
          <w:numId w:val="7"/>
        </w:numPr>
        <w:spacing w:after="200" w:line="276" w:lineRule="auto"/>
      </w:pPr>
      <w:r>
        <w:t>Provide following details and click on Create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80C56" w14:paraId="767D399D" w14:textId="77777777" w:rsidTr="00255792">
        <w:tc>
          <w:tcPr>
            <w:tcW w:w="4788" w:type="dxa"/>
          </w:tcPr>
          <w:p w14:paraId="21A7C4B7" w14:textId="77777777" w:rsidR="00180C56" w:rsidRPr="000A5619" w:rsidRDefault="00180C56" w:rsidP="00255792">
            <w:pPr>
              <w:spacing w:after="200" w:line="276" w:lineRule="auto"/>
              <w:rPr>
                <w:b/>
              </w:rPr>
            </w:pPr>
            <w:r w:rsidRPr="000A5619">
              <w:rPr>
                <w:b/>
              </w:rPr>
              <w:t>Field</w:t>
            </w:r>
          </w:p>
        </w:tc>
        <w:tc>
          <w:tcPr>
            <w:tcW w:w="4788" w:type="dxa"/>
          </w:tcPr>
          <w:p w14:paraId="3C327347" w14:textId="77777777" w:rsidR="00180C56" w:rsidRPr="000A5619" w:rsidRDefault="00180C56" w:rsidP="00255792">
            <w:pPr>
              <w:spacing w:after="200" w:line="276" w:lineRule="auto"/>
              <w:rPr>
                <w:b/>
              </w:rPr>
            </w:pPr>
            <w:r w:rsidRPr="000A5619">
              <w:rPr>
                <w:b/>
              </w:rPr>
              <w:t>Enter</w:t>
            </w:r>
          </w:p>
        </w:tc>
      </w:tr>
      <w:tr w:rsidR="00180C56" w14:paraId="7861439A" w14:textId="77777777" w:rsidTr="00255792">
        <w:tc>
          <w:tcPr>
            <w:tcW w:w="4788" w:type="dxa"/>
          </w:tcPr>
          <w:p w14:paraId="3D183F89" w14:textId="77777777" w:rsidR="00180C56" w:rsidRDefault="00180C56" w:rsidP="00255792">
            <w:pPr>
              <w:spacing w:after="200" w:line="276" w:lineRule="auto"/>
            </w:pPr>
            <w:r>
              <w:t>Name</w:t>
            </w:r>
          </w:p>
        </w:tc>
        <w:tc>
          <w:tcPr>
            <w:tcW w:w="4788" w:type="dxa"/>
          </w:tcPr>
          <w:p w14:paraId="664A3C37" w14:textId="39E12C34" w:rsidR="00180C56" w:rsidRDefault="00180C56" w:rsidP="00255792">
            <w:pPr>
              <w:spacing w:after="200" w:line="276" w:lineRule="auto"/>
            </w:pPr>
            <w:r>
              <w:t>VBCS REST Con &lt;</w:t>
            </w:r>
            <w:proofErr w:type="spellStart"/>
            <w:r w:rsidR="001073B8">
              <w:t>ClassId</w:t>
            </w:r>
            <w:proofErr w:type="spellEnd"/>
            <w:r>
              <w:t>&gt;&lt;</w:t>
            </w:r>
            <w:proofErr w:type="spellStart"/>
            <w:r w:rsidR="001073B8">
              <w:t>StudentId</w:t>
            </w:r>
            <w:proofErr w:type="spellEnd"/>
            <w:r>
              <w:t>&gt;</w:t>
            </w:r>
          </w:p>
          <w:p w14:paraId="48F4F4D4" w14:textId="44AE475A" w:rsidR="00180C56" w:rsidRDefault="00180C56" w:rsidP="00255792">
            <w:pPr>
              <w:spacing w:after="200" w:line="276" w:lineRule="auto"/>
            </w:pPr>
            <w:proofErr w:type="spellStart"/>
            <w:r>
              <w:t>Eg</w:t>
            </w:r>
            <w:proofErr w:type="spellEnd"/>
            <w:r>
              <w:t xml:space="preserve">: </w:t>
            </w:r>
            <w:r w:rsidRPr="00180C56">
              <w:t>VBCS REST Con 96 06</w:t>
            </w:r>
          </w:p>
        </w:tc>
      </w:tr>
      <w:tr w:rsidR="00180C56" w14:paraId="1CCA6A2F" w14:textId="77777777" w:rsidTr="00255792">
        <w:tc>
          <w:tcPr>
            <w:tcW w:w="4788" w:type="dxa"/>
          </w:tcPr>
          <w:p w14:paraId="466B5BF0" w14:textId="77777777" w:rsidR="00180C56" w:rsidRDefault="00180C56" w:rsidP="00255792">
            <w:pPr>
              <w:spacing w:after="200" w:line="276" w:lineRule="auto"/>
            </w:pPr>
            <w:r>
              <w:t>Identifier</w:t>
            </w:r>
          </w:p>
        </w:tc>
        <w:tc>
          <w:tcPr>
            <w:tcW w:w="4788" w:type="dxa"/>
          </w:tcPr>
          <w:p w14:paraId="1FB2DCBB" w14:textId="15F4F35F" w:rsidR="00180C56" w:rsidRDefault="00180C56" w:rsidP="00255792">
            <w:r w:rsidRPr="000A5619">
              <w:t>Nothing to enter</w:t>
            </w:r>
            <w:r>
              <w:t>. The</w:t>
            </w:r>
            <w:r>
              <w:rPr>
                <w:rFonts w:cs="Arial"/>
              </w:rPr>
              <w:t xml:space="preserve"> value is a</w:t>
            </w:r>
            <w:r>
              <w:t>utomatically generated from the integration name:</w:t>
            </w:r>
            <w:r>
              <w:rPr>
                <w:rFonts w:cs="Arial"/>
              </w:rPr>
              <w:t xml:space="preserve"> </w:t>
            </w:r>
            <w:r w:rsidR="00CB15BE">
              <w:rPr>
                <w:rFonts w:cs="Arial"/>
              </w:rPr>
              <w:t>VBCS_REST_CON_</w:t>
            </w:r>
            <w:r>
              <w:rPr>
                <w:rFonts w:cs="Arial"/>
              </w:rPr>
              <w:t>&lt;</w:t>
            </w:r>
            <w:proofErr w:type="spellStart"/>
            <w:r w:rsidR="009E19FB">
              <w:t>ClassId</w:t>
            </w:r>
            <w:proofErr w:type="spellEnd"/>
            <w:r w:rsidR="009E19FB">
              <w:t>&gt;_&lt;</w:t>
            </w:r>
            <w:proofErr w:type="spellStart"/>
            <w:r w:rsidR="009E19FB">
              <w:t>StudentId</w:t>
            </w:r>
            <w:proofErr w:type="spellEnd"/>
            <w:r>
              <w:t>&gt;</w:t>
            </w:r>
          </w:p>
          <w:p w14:paraId="2BCAC3E8" w14:textId="563650A2" w:rsidR="00180C56" w:rsidRPr="00335547" w:rsidRDefault="00180C56" w:rsidP="00255792">
            <w:pPr>
              <w:rPr>
                <w:rFonts w:cs="Arial"/>
              </w:rPr>
            </w:pPr>
            <w:proofErr w:type="spellStart"/>
            <w:r>
              <w:t>Eg</w:t>
            </w:r>
            <w:proofErr w:type="spellEnd"/>
            <w:r>
              <w:t xml:space="preserve">: </w:t>
            </w:r>
            <w:r w:rsidR="00CB15BE" w:rsidRPr="00CB15BE">
              <w:rPr>
                <w:rFonts w:cs="Arial"/>
              </w:rPr>
              <w:t>VBCS_REST_CON_96_06</w:t>
            </w:r>
          </w:p>
        </w:tc>
      </w:tr>
      <w:tr w:rsidR="00180C56" w14:paraId="26B0B79C" w14:textId="77777777" w:rsidTr="00255792">
        <w:trPr>
          <w:cantSplit/>
          <w:trHeight w:val="629"/>
          <w:tblHeader/>
        </w:trPr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D155D" w14:textId="77777777" w:rsidR="00180C56" w:rsidRDefault="00180C56" w:rsidP="00255792">
            <w:pPr>
              <w:rPr>
                <w:rFonts w:cs="Arial"/>
              </w:rPr>
            </w:pPr>
            <w:r>
              <w:rPr>
                <w:rFonts w:cs="Arial"/>
              </w:rPr>
              <w:t>Role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98A05" w14:textId="79E0C3E8" w:rsidR="00180C56" w:rsidRDefault="00180C56" w:rsidP="00255792">
            <w:pPr>
              <w:rPr>
                <w:rFonts w:cs="Arial"/>
              </w:rPr>
            </w:pPr>
            <w:r>
              <w:rPr>
                <w:rFonts w:cs="Arial"/>
              </w:rPr>
              <w:t>Invoke</w:t>
            </w:r>
          </w:p>
        </w:tc>
      </w:tr>
    </w:tbl>
    <w:p w14:paraId="1C41D769" w14:textId="6480B4AF" w:rsidR="003505B8" w:rsidRDefault="003505B8" w:rsidP="003505B8">
      <w:pPr>
        <w:pStyle w:val="ListParagraph"/>
        <w:spacing w:after="200" w:line="276" w:lineRule="auto"/>
        <w:ind w:left="360"/>
      </w:pPr>
    </w:p>
    <w:p w14:paraId="38A095AF" w14:textId="18BBA811" w:rsidR="00180C56" w:rsidRDefault="00180C56" w:rsidP="003505B8">
      <w:pPr>
        <w:pStyle w:val="ListParagraph"/>
        <w:spacing w:after="200" w:line="276" w:lineRule="auto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722B4DCB" wp14:editId="14C6A120">
            <wp:extent cx="3472476" cy="218890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7493" cy="219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9BB" w14:textId="77777777" w:rsidR="003505B8" w:rsidRDefault="003505B8" w:rsidP="003505B8">
      <w:pPr>
        <w:pStyle w:val="ListParagraph"/>
        <w:ind w:left="360"/>
      </w:pPr>
    </w:p>
    <w:p w14:paraId="5E4D4C8A" w14:textId="2028E5F3" w:rsidR="003505B8" w:rsidRDefault="00096132" w:rsidP="007C1CC6">
      <w:pPr>
        <w:pStyle w:val="ListParagraph"/>
        <w:numPr>
          <w:ilvl w:val="0"/>
          <w:numId w:val="7"/>
        </w:numPr>
      </w:pPr>
      <w:r>
        <w:t>Configure Connectivity and Security Property Values as per below table</w:t>
      </w:r>
      <w:r w:rsidR="00D6590A">
        <w:t xml:space="preserve"> and Click “OK”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18"/>
        <w:gridCol w:w="6964"/>
      </w:tblGrid>
      <w:tr w:rsidR="00C73D82" w14:paraId="4B183FB0" w14:textId="77777777" w:rsidTr="0060793F">
        <w:trPr>
          <w:trHeight w:val="403"/>
        </w:trPr>
        <w:tc>
          <w:tcPr>
            <w:tcW w:w="2918" w:type="dxa"/>
          </w:tcPr>
          <w:p w14:paraId="28E9079F" w14:textId="77777777" w:rsidR="00096132" w:rsidRDefault="00096132" w:rsidP="00255792">
            <w:pPr>
              <w:spacing w:after="200" w:line="276" w:lineRule="auto"/>
            </w:pPr>
            <w:r>
              <w:rPr>
                <w:b/>
              </w:rPr>
              <w:t>Field</w:t>
            </w:r>
          </w:p>
        </w:tc>
        <w:tc>
          <w:tcPr>
            <w:tcW w:w="6964" w:type="dxa"/>
          </w:tcPr>
          <w:p w14:paraId="0ED63768" w14:textId="77777777" w:rsidR="00096132" w:rsidRDefault="00096132" w:rsidP="00255792">
            <w:pPr>
              <w:spacing w:after="200" w:line="276" w:lineRule="auto"/>
            </w:pPr>
            <w:r>
              <w:rPr>
                <w:b/>
              </w:rPr>
              <w:t>Enter</w:t>
            </w:r>
          </w:p>
        </w:tc>
      </w:tr>
      <w:tr w:rsidR="00C73D82" w14:paraId="26BDA35E" w14:textId="77777777" w:rsidTr="0060793F">
        <w:trPr>
          <w:trHeight w:val="570"/>
        </w:trPr>
        <w:tc>
          <w:tcPr>
            <w:tcW w:w="9882" w:type="dxa"/>
            <w:gridSpan w:val="2"/>
          </w:tcPr>
          <w:p w14:paraId="7C501189" w14:textId="77777777" w:rsidR="00096132" w:rsidRPr="007A3133" w:rsidRDefault="00096132" w:rsidP="00255792">
            <w:pPr>
              <w:keepNext/>
              <w:keepLines/>
              <w:spacing w:before="200" w:after="200" w:line="276" w:lineRule="auto"/>
              <w:outlineLvl w:val="3"/>
              <w:rPr>
                <w:highlight w:val="lightGray"/>
              </w:rPr>
            </w:pPr>
            <w:r w:rsidRPr="00B879C3">
              <w:rPr>
                <w:highlight w:val="lightGray"/>
              </w:rPr>
              <w:t>Configure Connectivity</w:t>
            </w:r>
          </w:p>
        </w:tc>
      </w:tr>
      <w:tr w:rsidR="00C73D82" w14:paraId="1B71ACD1" w14:textId="77777777" w:rsidTr="0060793F">
        <w:trPr>
          <w:trHeight w:val="811"/>
        </w:trPr>
        <w:tc>
          <w:tcPr>
            <w:tcW w:w="2918" w:type="dxa"/>
          </w:tcPr>
          <w:p w14:paraId="54310485" w14:textId="0CA6599A" w:rsidR="00096132" w:rsidRDefault="00096132" w:rsidP="00255792">
            <w:pPr>
              <w:spacing w:after="200" w:line="276" w:lineRule="auto"/>
            </w:pPr>
            <w:r>
              <w:rPr>
                <w:rStyle w:val="pafhovertarget"/>
              </w:rPr>
              <w:t>Connection type</w:t>
            </w:r>
          </w:p>
        </w:tc>
        <w:tc>
          <w:tcPr>
            <w:tcW w:w="6964" w:type="dxa"/>
          </w:tcPr>
          <w:p w14:paraId="77874512" w14:textId="69F2A854" w:rsidR="00096132" w:rsidRDefault="00096132" w:rsidP="00255792">
            <w:r>
              <w:t>REST API Base URL</w:t>
            </w:r>
          </w:p>
        </w:tc>
      </w:tr>
      <w:tr w:rsidR="00C73D82" w14:paraId="54B091F4" w14:textId="77777777" w:rsidTr="0060793F">
        <w:trPr>
          <w:trHeight w:val="811"/>
        </w:trPr>
        <w:tc>
          <w:tcPr>
            <w:tcW w:w="2918" w:type="dxa"/>
          </w:tcPr>
          <w:p w14:paraId="3150CDD0" w14:textId="0BBDDF99" w:rsidR="00096132" w:rsidRDefault="00096132" w:rsidP="00255792">
            <w:pPr>
              <w:spacing w:after="200" w:line="276" w:lineRule="auto"/>
              <w:rPr>
                <w:rStyle w:val="pafhovertarget"/>
              </w:rPr>
            </w:pPr>
            <w:r>
              <w:rPr>
                <w:rStyle w:val="pafhovertarget"/>
              </w:rPr>
              <w:t>Connection URL</w:t>
            </w:r>
          </w:p>
        </w:tc>
        <w:tc>
          <w:tcPr>
            <w:tcW w:w="6964" w:type="dxa"/>
          </w:tcPr>
          <w:p w14:paraId="02B92F6E" w14:textId="77777777" w:rsidR="00096132" w:rsidRDefault="00096132" w:rsidP="00255792">
            <w:r>
              <w:t xml:space="preserve">Use the Data endpoint </w:t>
            </w:r>
            <w:proofErr w:type="spellStart"/>
            <w:r>
              <w:t>url</w:t>
            </w:r>
            <w:proofErr w:type="spellEnd"/>
            <w:r>
              <w:t xml:space="preserve"> copied from “Import VBCS App” Section” -&gt; Step 5</w:t>
            </w:r>
          </w:p>
          <w:p w14:paraId="4AAC0A6E" w14:textId="718DFEBA" w:rsidR="00096132" w:rsidRDefault="00096132" w:rsidP="00255792">
            <w:r>
              <w:t xml:space="preserve">Provide the endpoint till </w:t>
            </w:r>
            <w:r w:rsidR="00C73D82">
              <w:t>“</w:t>
            </w:r>
            <w:r>
              <w:t xml:space="preserve">/data </w:t>
            </w:r>
            <w:r w:rsidR="00C73D82">
              <w:t>“</w:t>
            </w:r>
          </w:p>
          <w:p w14:paraId="03F4781D" w14:textId="4A669385" w:rsidR="00096132" w:rsidRDefault="00096132" w:rsidP="00255792">
            <w:r>
              <w:t xml:space="preserve">Ex: </w:t>
            </w:r>
            <w:r w:rsidRPr="00096132">
              <w:t>https://</w:t>
            </w:r>
            <w:r w:rsidR="00C73D82">
              <w:t>&lt;oichost&gt;</w:t>
            </w:r>
            <w:r w:rsidRPr="00096132">
              <w:t>/ic/build</w:t>
            </w:r>
            <w:r w:rsidR="00C73D82">
              <w:t>er/design/LetterOfCreditPortal9606</w:t>
            </w:r>
            <w:r w:rsidR="00105AAC">
              <w:t>/1.0/resources/data</w:t>
            </w:r>
          </w:p>
        </w:tc>
      </w:tr>
      <w:tr w:rsidR="00C73D82" w14:paraId="5044D061" w14:textId="77777777" w:rsidTr="0060793F">
        <w:trPr>
          <w:trHeight w:val="409"/>
        </w:trPr>
        <w:tc>
          <w:tcPr>
            <w:tcW w:w="9882" w:type="dxa"/>
            <w:gridSpan w:val="2"/>
          </w:tcPr>
          <w:p w14:paraId="72FF8957" w14:textId="77777777" w:rsidR="00096132" w:rsidRPr="007A3133" w:rsidRDefault="00096132" w:rsidP="00255792">
            <w:pPr>
              <w:spacing w:after="200" w:line="276" w:lineRule="auto"/>
              <w:rPr>
                <w:highlight w:val="lightGray"/>
              </w:rPr>
            </w:pPr>
            <w:r w:rsidRPr="00B879C3">
              <w:rPr>
                <w:highlight w:val="lightGray"/>
              </w:rPr>
              <w:t>Configure Security</w:t>
            </w:r>
          </w:p>
        </w:tc>
      </w:tr>
      <w:tr w:rsidR="005F5895" w14:paraId="1B3C7E86" w14:textId="77777777" w:rsidTr="0060793F">
        <w:trPr>
          <w:trHeight w:val="409"/>
        </w:trPr>
        <w:tc>
          <w:tcPr>
            <w:tcW w:w="2918" w:type="dxa"/>
          </w:tcPr>
          <w:p w14:paraId="3926D0F7" w14:textId="014F9605" w:rsidR="005F5895" w:rsidRDefault="005F5895" w:rsidP="00255792">
            <w:pPr>
              <w:spacing w:after="200" w:line="276" w:lineRule="auto"/>
              <w:rPr>
                <w:rStyle w:val="pafhovertarget"/>
              </w:rPr>
            </w:pPr>
            <w:r>
              <w:rPr>
                <w:rStyle w:val="pafhovertarget"/>
              </w:rPr>
              <w:t>Security Policy</w:t>
            </w:r>
          </w:p>
        </w:tc>
        <w:tc>
          <w:tcPr>
            <w:tcW w:w="6964" w:type="dxa"/>
          </w:tcPr>
          <w:p w14:paraId="212B7537" w14:textId="4E0CF8F6" w:rsidR="005F5895" w:rsidRDefault="005F5895" w:rsidP="00255792">
            <w:pPr>
              <w:spacing w:after="200" w:line="276" w:lineRule="auto"/>
            </w:pPr>
            <w:r>
              <w:t>Basic Authentication</w:t>
            </w:r>
          </w:p>
        </w:tc>
      </w:tr>
      <w:tr w:rsidR="00C73D82" w14:paraId="16F6920E" w14:textId="77777777" w:rsidTr="0060793F">
        <w:trPr>
          <w:trHeight w:val="409"/>
        </w:trPr>
        <w:tc>
          <w:tcPr>
            <w:tcW w:w="2918" w:type="dxa"/>
          </w:tcPr>
          <w:p w14:paraId="7AFB0A27" w14:textId="77777777" w:rsidR="00096132" w:rsidRDefault="00096132" w:rsidP="00255792">
            <w:pPr>
              <w:spacing w:after="200" w:line="276" w:lineRule="auto"/>
              <w:rPr>
                <w:rStyle w:val="pafhovertarget"/>
              </w:rPr>
            </w:pPr>
            <w:r>
              <w:rPr>
                <w:rStyle w:val="pafhovertarget"/>
              </w:rPr>
              <w:t>Username</w:t>
            </w:r>
          </w:p>
        </w:tc>
        <w:tc>
          <w:tcPr>
            <w:tcW w:w="6964" w:type="dxa"/>
          </w:tcPr>
          <w:p w14:paraId="0BC1701C" w14:textId="620CD203" w:rsidR="00096132" w:rsidRDefault="0060793F" w:rsidP="00255792">
            <w:pPr>
              <w:spacing w:after="200" w:line="276" w:lineRule="auto"/>
            </w:pPr>
            <w:r>
              <w:t>Use the same credentials as used for login into Oracle Integration console</w:t>
            </w:r>
          </w:p>
        </w:tc>
      </w:tr>
      <w:tr w:rsidR="0060793F" w14:paraId="6F6ACE1B" w14:textId="77777777" w:rsidTr="0060793F">
        <w:trPr>
          <w:trHeight w:val="409"/>
        </w:trPr>
        <w:tc>
          <w:tcPr>
            <w:tcW w:w="2918" w:type="dxa"/>
          </w:tcPr>
          <w:p w14:paraId="0C4DD930" w14:textId="77777777" w:rsidR="0060793F" w:rsidRDefault="0060793F" w:rsidP="0060793F">
            <w:pPr>
              <w:spacing w:after="200" w:line="276" w:lineRule="auto"/>
              <w:rPr>
                <w:rStyle w:val="pafhovertarget"/>
              </w:rPr>
            </w:pPr>
            <w:r>
              <w:rPr>
                <w:rStyle w:val="pafhovertarget"/>
              </w:rPr>
              <w:t>Password</w:t>
            </w:r>
          </w:p>
        </w:tc>
        <w:tc>
          <w:tcPr>
            <w:tcW w:w="6964" w:type="dxa"/>
          </w:tcPr>
          <w:p w14:paraId="2191BF76" w14:textId="3073C8DA" w:rsidR="0060793F" w:rsidRDefault="0060793F" w:rsidP="0060793F">
            <w:pPr>
              <w:spacing w:after="200" w:line="276" w:lineRule="auto"/>
            </w:pPr>
            <w:r>
              <w:t>Use the same credentials as used for login into Oracle Integration console</w:t>
            </w:r>
          </w:p>
        </w:tc>
      </w:tr>
    </w:tbl>
    <w:p w14:paraId="3241FF39" w14:textId="5418A41B" w:rsidR="00096132" w:rsidRDefault="00096132" w:rsidP="00096132">
      <w:pPr>
        <w:pStyle w:val="ListParagraph"/>
        <w:ind w:left="360"/>
      </w:pPr>
    </w:p>
    <w:p w14:paraId="505C79F2" w14:textId="62B7C16B" w:rsidR="00B37A01" w:rsidRDefault="00B37A01" w:rsidP="00096132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4F917CA2" wp14:editId="45D0E541">
            <wp:extent cx="5626645" cy="2497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067" cy="250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DB9" w14:textId="6B0F429A" w:rsidR="005F5895" w:rsidRDefault="005F5895" w:rsidP="00096132">
      <w:pPr>
        <w:pStyle w:val="ListParagraph"/>
        <w:ind w:left="360"/>
      </w:pPr>
    </w:p>
    <w:p w14:paraId="437B0A54" w14:textId="63B3CA00" w:rsidR="005F5895" w:rsidRPr="008943E5" w:rsidRDefault="005F5895" w:rsidP="00096132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035953E5" wp14:editId="306D56BA">
            <wp:extent cx="5301276" cy="25186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0170" cy="25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FC06" w14:textId="74C36984" w:rsidR="005E7709" w:rsidRDefault="00D52C1A" w:rsidP="005E7709">
      <w:r>
        <w:t>Save and Test the connection</w:t>
      </w:r>
    </w:p>
    <w:p w14:paraId="07B3F34E" w14:textId="514545FD" w:rsidR="003A63F8" w:rsidRPr="005E7709" w:rsidRDefault="003A63F8" w:rsidP="005E7709">
      <w:r>
        <w:rPr>
          <w:noProof/>
          <w:lang w:val="en-US"/>
        </w:rPr>
        <w:drawing>
          <wp:inline distT="0" distB="0" distL="0" distR="0" wp14:anchorId="699AD74B" wp14:editId="7CB4B9DC">
            <wp:extent cx="6400800" cy="6261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E8A1" w14:textId="7175F111" w:rsidR="00611F7C" w:rsidRDefault="00611F7C" w:rsidP="00611F7C">
      <w:pPr>
        <w:pStyle w:val="Heading2"/>
      </w:pPr>
      <w:bookmarkStart w:id="35" w:name="_Toc536387540"/>
      <w:bookmarkStart w:id="36" w:name="_Toc536393890"/>
      <w:r>
        <w:t xml:space="preserve">Creating the </w:t>
      </w:r>
      <w:r w:rsidR="00D35E0A">
        <w:t>PO Event</w:t>
      </w:r>
      <w:r w:rsidR="00E929F3">
        <w:t xml:space="preserve"> </w:t>
      </w:r>
      <w:r>
        <w:t>Integration</w:t>
      </w:r>
      <w:r w:rsidR="00DD50D2">
        <w:t xml:space="preserve"> (Flow1)</w:t>
      </w:r>
      <w:bookmarkEnd w:id="35"/>
      <w:bookmarkEnd w:id="36"/>
    </w:p>
    <w:p w14:paraId="3E235AB9" w14:textId="4C977A17" w:rsidR="00A7542C" w:rsidRPr="00A7542C" w:rsidRDefault="00210366" w:rsidP="007C1CC6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r>
        <w:t>On the Oracle Integration</w:t>
      </w:r>
      <w:r w:rsidR="00A7542C">
        <w:t xml:space="preserve"> home page, click </w:t>
      </w:r>
      <w:r w:rsidR="00A7542C" w:rsidRPr="00A7542C">
        <w:rPr>
          <w:rStyle w:val="bold"/>
          <w:b/>
        </w:rPr>
        <w:t>Integrations</w:t>
      </w:r>
      <w:r w:rsidR="00A7542C">
        <w:t xml:space="preserve">. </w:t>
      </w:r>
    </w:p>
    <w:p w14:paraId="073955E4" w14:textId="137C08A7" w:rsidR="00A7542C" w:rsidRDefault="00A7542C" w:rsidP="007C1CC6">
      <w:pPr>
        <w:pStyle w:val="ListParagraph"/>
        <w:numPr>
          <w:ilvl w:val="0"/>
          <w:numId w:val="4"/>
        </w:numPr>
      </w:pPr>
      <w:r>
        <w:t xml:space="preserve">On the Integrations page, click </w:t>
      </w:r>
      <w:r w:rsidRPr="003078C2">
        <w:rPr>
          <w:b/>
        </w:rPr>
        <w:t>Create</w:t>
      </w:r>
      <w:r>
        <w:t>.</w:t>
      </w:r>
      <w:r w:rsidR="003078C2">
        <w:t xml:space="preserve">  </w:t>
      </w:r>
      <w:r>
        <w:t>The Create Integration - Select a Style/Pattern dialog is displayed.</w:t>
      </w:r>
    </w:p>
    <w:p w14:paraId="590639F5" w14:textId="6F3479E6" w:rsidR="00A7542C" w:rsidRDefault="00A7542C" w:rsidP="007C1CC6">
      <w:pPr>
        <w:pStyle w:val="ListParagraph"/>
        <w:numPr>
          <w:ilvl w:val="0"/>
          <w:numId w:val="4"/>
        </w:numPr>
      </w:pPr>
      <w:r>
        <w:t xml:space="preserve">Select </w:t>
      </w:r>
      <w:r w:rsidR="00CC4677">
        <w:rPr>
          <w:b/>
        </w:rPr>
        <w:t>App Driven Orchestration</w:t>
      </w:r>
      <w:r w:rsidRPr="00A7542C">
        <w:t xml:space="preserve"> </w:t>
      </w:r>
      <w:r>
        <w:t>type of integration</w:t>
      </w:r>
      <w:r w:rsidR="003078C2">
        <w:t>.</w:t>
      </w:r>
      <w:r>
        <w:t xml:space="preserve"> </w:t>
      </w:r>
      <w:r w:rsidR="003078C2">
        <w:t xml:space="preserve"> </w:t>
      </w:r>
      <w:r>
        <w:t xml:space="preserve">The </w:t>
      </w:r>
      <w:r w:rsidRPr="00922FA4">
        <w:rPr>
          <w:b/>
        </w:rPr>
        <w:t>Create New</w:t>
      </w:r>
      <w:r>
        <w:t xml:space="preserve"> Integration dialog is displayed.</w:t>
      </w:r>
    </w:p>
    <w:p w14:paraId="3E26AFFA" w14:textId="4E11621B" w:rsidR="00A7542C" w:rsidRDefault="00A7542C" w:rsidP="007C1CC6">
      <w:pPr>
        <w:pStyle w:val="ListParagraph"/>
        <w:numPr>
          <w:ilvl w:val="0"/>
          <w:numId w:val="4"/>
        </w:numPr>
      </w:pPr>
      <w:r>
        <w:t>Enter the following information: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248"/>
        <w:gridCol w:w="5822"/>
      </w:tblGrid>
      <w:tr w:rsidR="00A7542C" w14:paraId="1AA65AB2" w14:textId="77777777" w:rsidTr="00A754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8" w:type="dxa"/>
          </w:tcPr>
          <w:p w14:paraId="281160EF" w14:textId="7D2FC06D" w:rsidR="00A7542C" w:rsidRDefault="00A7542C" w:rsidP="00591D46">
            <w:r>
              <w:t>Field</w:t>
            </w:r>
            <w:r w:rsidR="003078C2">
              <w:t xml:space="preserve"> Element</w:t>
            </w:r>
          </w:p>
        </w:tc>
        <w:tc>
          <w:tcPr>
            <w:tcW w:w="5822" w:type="dxa"/>
          </w:tcPr>
          <w:p w14:paraId="3DC07070" w14:textId="6E4D9456" w:rsidR="00A7542C" w:rsidRDefault="00A7542C" w:rsidP="00591D4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A7542C" w14:paraId="0CA9767E" w14:textId="77777777" w:rsidTr="00A75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7AF2289D" w14:textId="72DD5F4E" w:rsidR="00A7542C" w:rsidRPr="00611F7C" w:rsidRDefault="00A7542C" w:rsidP="00591D46">
            <w:pPr>
              <w:rPr>
                <w:b w:val="0"/>
              </w:rPr>
            </w:pPr>
            <w:r>
              <w:rPr>
                <w:rStyle w:val="bold"/>
              </w:rPr>
              <w:t>What do you want to call your integration?</w:t>
            </w:r>
          </w:p>
        </w:tc>
        <w:tc>
          <w:tcPr>
            <w:tcW w:w="5822" w:type="dxa"/>
          </w:tcPr>
          <w:p w14:paraId="0A7FF4B5" w14:textId="7749F8A9" w:rsidR="00A7542C" w:rsidRDefault="00500781" w:rsidP="00591D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ERP PO Event VBCS &lt;</w:t>
            </w:r>
            <w:proofErr w:type="spellStart"/>
            <w:r w:rsidR="00407654">
              <w:t>ClassId</w:t>
            </w:r>
            <w:proofErr w:type="spellEnd"/>
            <w:r w:rsidR="00407654">
              <w:t>&gt; &lt;</w:t>
            </w:r>
            <w:proofErr w:type="spellStart"/>
            <w:r w:rsidR="00407654">
              <w:t>Student</w:t>
            </w:r>
            <w:r>
              <w:t>Id</w:t>
            </w:r>
            <w:proofErr w:type="spellEnd"/>
            <w:r>
              <w:t>&gt;</w:t>
            </w:r>
          </w:p>
          <w:p w14:paraId="370D19F4" w14:textId="5B02F71C" w:rsidR="00500781" w:rsidRDefault="00500781" w:rsidP="00591D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Ex: </w:t>
            </w:r>
            <w:r w:rsidRPr="00500781">
              <w:t>ERP PO Event VBCS 96 06</w:t>
            </w:r>
          </w:p>
        </w:tc>
      </w:tr>
      <w:tr w:rsidR="00A7542C" w14:paraId="1EC4DF46" w14:textId="77777777" w:rsidTr="00A754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250677A3" w14:textId="58951C51" w:rsidR="00A7542C" w:rsidRDefault="00A7542C" w:rsidP="00591D46">
            <w:pPr>
              <w:rPr>
                <w:rStyle w:val="bold"/>
              </w:rPr>
            </w:pPr>
            <w:r>
              <w:rPr>
                <w:rStyle w:val="bold"/>
              </w:rPr>
              <w:t>Identifier</w:t>
            </w:r>
          </w:p>
        </w:tc>
        <w:tc>
          <w:tcPr>
            <w:tcW w:w="5822" w:type="dxa"/>
          </w:tcPr>
          <w:p w14:paraId="042872B3" w14:textId="7413413E" w:rsidR="00A7542C" w:rsidRDefault="000901C9" w:rsidP="00591D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Accept the default identifier value. The identifier is the same as the integration name you provided, but in upper case.</w:t>
            </w:r>
          </w:p>
        </w:tc>
      </w:tr>
      <w:tr w:rsidR="00A7542C" w14:paraId="2EE1B346" w14:textId="77777777" w:rsidTr="00A75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626A61CF" w14:textId="5CBA061C" w:rsidR="00A7542C" w:rsidRDefault="00A7542C" w:rsidP="00591D46">
            <w:pPr>
              <w:rPr>
                <w:rStyle w:val="bold"/>
              </w:rPr>
            </w:pPr>
            <w:r>
              <w:rPr>
                <w:rStyle w:val="bold"/>
              </w:rPr>
              <w:t>Version</w:t>
            </w:r>
          </w:p>
        </w:tc>
        <w:tc>
          <w:tcPr>
            <w:tcW w:w="5822" w:type="dxa"/>
          </w:tcPr>
          <w:p w14:paraId="26373464" w14:textId="786BEF7A" w:rsidR="00A7542C" w:rsidRDefault="000901C9" w:rsidP="00591D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Accept the default version number of </w:t>
            </w:r>
            <w:r>
              <w:rPr>
                <w:rStyle w:val="HTMLCode"/>
              </w:rPr>
              <w:t>01.00.0000</w:t>
            </w:r>
            <w:r>
              <w:t xml:space="preserve">. </w:t>
            </w:r>
            <w:r w:rsidR="00E21A2F">
              <w:t>Alternatively</w:t>
            </w:r>
            <w:r>
              <w:t xml:space="preserve">, if you want to change the version number, enter the version using numbers only in this format: </w:t>
            </w:r>
            <w:proofErr w:type="spellStart"/>
            <w:r>
              <w:rPr>
                <w:rStyle w:val="HTMLCode"/>
              </w:rPr>
              <w:t>xx.</w:t>
            </w:r>
            <w:proofErr w:type="gramStart"/>
            <w:r>
              <w:rPr>
                <w:rStyle w:val="HTMLCode"/>
              </w:rPr>
              <w:t>xx.xxxx</w:t>
            </w:r>
            <w:proofErr w:type="spellEnd"/>
            <w:proofErr w:type="gramEnd"/>
            <w:r>
              <w:t>.</w:t>
            </w:r>
          </w:p>
        </w:tc>
      </w:tr>
      <w:tr w:rsidR="00A7542C" w14:paraId="7B50563F" w14:textId="77777777" w:rsidTr="00A754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223B167A" w14:textId="6D719432" w:rsidR="00A7542C" w:rsidRDefault="00A7542C" w:rsidP="00591D46">
            <w:pPr>
              <w:rPr>
                <w:rStyle w:val="bold"/>
              </w:rPr>
            </w:pPr>
            <w:r>
              <w:rPr>
                <w:rStyle w:val="bold"/>
              </w:rPr>
              <w:t>What does this integration do?</w:t>
            </w:r>
          </w:p>
        </w:tc>
        <w:tc>
          <w:tcPr>
            <w:tcW w:w="5822" w:type="dxa"/>
          </w:tcPr>
          <w:p w14:paraId="4FDA0DCD" w14:textId="6BAB490B" w:rsidR="00A7542C" w:rsidRDefault="004A6E3A" w:rsidP="005007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integration demonstrates the use of </w:t>
            </w:r>
            <w:r w:rsidR="00500781">
              <w:t>Oracle Integration</w:t>
            </w:r>
            <w:r>
              <w:t xml:space="preserve"> ERP Cloud Adapter </w:t>
            </w:r>
            <w:r w:rsidR="00500781">
              <w:t xml:space="preserve">Eventing capability </w:t>
            </w:r>
            <w:r>
              <w:t xml:space="preserve">along with the </w:t>
            </w:r>
            <w:r w:rsidR="00500781">
              <w:t>REST</w:t>
            </w:r>
            <w:r>
              <w:t xml:space="preserve"> adapter </w:t>
            </w:r>
            <w:r w:rsidR="00500781">
              <w:t>to store the PO record in VBCS PO Table</w:t>
            </w:r>
            <w:r>
              <w:t xml:space="preserve"> </w:t>
            </w:r>
          </w:p>
        </w:tc>
      </w:tr>
      <w:tr w:rsidR="00A7542C" w14:paraId="4CDFD917" w14:textId="77777777" w:rsidTr="00A75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3003FFE1" w14:textId="446D57B0" w:rsidR="00A7542C" w:rsidRDefault="00A7542C" w:rsidP="00A7542C">
            <w:pPr>
              <w:rPr>
                <w:rStyle w:val="bold"/>
              </w:rPr>
            </w:pPr>
            <w:r w:rsidRPr="00A7542C">
              <w:rPr>
                <w:rStyle w:val="bold"/>
              </w:rPr>
              <w:t>Which package does this integration belong to?</w:t>
            </w:r>
          </w:p>
        </w:tc>
        <w:tc>
          <w:tcPr>
            <w:tcW w:w="5822" w:type="dxa"/>
          </w:tcPr>
          <w:p w14:paraId="247C3A93" w14:textId="74B0AFFD" w:rsidR="00A7542C" w:rsidRPr="000901C9" w:rsidRDefault="000901C9" w:rsidP="00591D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Leave blank</w:t>
            </w:r>
          </w:p>
        </w:tc>
      </w:tr>
    </w:tbl>
    <w:p w14:paraId="73239597" w14:textId="2CAEDF81" w:rsidR="000901C9" w:rsidRDefault="000901C9" w:rsidP="00A7542C">
      <w:pPr>
        <w:pStyle w:val="ListParagraph"/>
        <w:ind w:left="851"/>
      </w:pPr>
    </w:p>
    <w:p w14:paraId="292FFD44" w14:textId="3918E405" w:rsidR="0058555F" w:rsidRDefault="00CC4677" w:rsidP="00922FA4">
      <w:r>
        <w:rPr>
          <w:noProof/>
          <w:lang w:val="en-US"/>
        </w:rPr>
        <w:lastRenderedPageBreak/>
        <w:drawing>
          <wp:inline distT="0" distB="0" distL="0" distR="0" wp14:anchorId="0AF05622" wp14:editId="00B8CCF6">
            <wp:extent cx="4062469" cy="41737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62" cy="4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3CCC" w14:textId="622BEEFE" w:rsidR="0058555F" w:rsidRDefault="0058555F" w:rsidP="00922FA4"/>
    <w:p w14:paraId="4120F49D" w14:textId="3DB27318" w:rsidR="0058555F" w:rsidRDefault="0058555F" w:rsidP="00922FA4"/>
    <w:p w14:paraId="01F62A94" w14:textId="3F6EAFB1" w:rsidR="0058555F" w:rsidRDefault="00CE717D" w:rsidP="00922FA4">
      <w:r>
        <w:rPr>
          <w:noProof/>
          <w:lang w:val="en-US"/>
        </w:rPr>
        <w:lastRenderedPageBreak/>
        <w:drawing>
          <wp:inline distT="0" distB="0" distL="0" distR="0" wp14:anchorId="1456EEB9" wp14:editId="0692A852">
            <wp:extent cx="6400800" cy="43294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9705" w14:textId="4E3281D8" w:rsidR="0058555F" w:rsidRDefault="0058555F" w:rsidP="00922FA4"/>
    <w:p w14:paraId="02AC0BF2" w14:textId="435011DA" w:rsidR="0058555F" w:rsidRDefault="0058555F" w:rsidP="00922FA4"/>
    <w:p w14:paraId="21A09F8F" w14:textId="3BFD7F61" w:rsidR="0058555F" w:rsidRDefault="0058555F" w:rsidP="00922FA4"/>
    <w:p w14:paraId="3C10ADE2" w14:textId="50A69277" w:rsidR="0058555F" w:rsidRDefault="0058555F" w:rsidP="00922FA4"/>
    <w:p w14:paraId="46364EB5" w14:textId="28B86589" w:rsidR="0058555F" w:rsidRDefault="004A6E3A" w:rsidP="007C1CC6">
      <w:pPr>
        <w:pStyle w:val="ListParagraph"/>
        <w:numPr>
          <w:ilvl w:val="0"/>
          <w:numId w:val="4"/>
        </w:numPr>
      </w:pPr>
      <w:r w:rsidRPr="00A7542C">
        <w:t xml:space="preserve">Click </w:t>
      </w:r>
      <w:r w:rsidRPr="00922FA4">
        <w:rPr>
          <w:b/>
        </w:rPr>
        <w:t>Create</w:t>
      </w:r>
      <w:r w:rsidRPr="00A7542C">
        <w:t>.</w:t>
      </w:r>
      <w:r>
        <w:t xml:space="preserve"> </w:t>
      </w:r>
      <w:r w:rsidRPr="00A7542C">
        <w:t xml:space="preserve">The integration </w:t>
      </w:r>
      <w:r>
        <w:t>canvas</w:t>
      </w:r>
      <w:r w:rsidRPr="00A7542C">
        <w:t xml:space="preserve"> is displayed</w:t>
      </w:r>
      <w:r>
        <w:t xml:space="preserve">. </w:t>
      </w:r>
    </w:p>
    <w:p w14:paraId="4E3D2867" w14:textId="1B43CBA4" w:rsidR="0058555F" w:rsidRDefault="0058555F" w:rsidP="00922FA4"/>
    <w:p w14:paraId="12E80C5A" w14:textId="34E2E232" w:rsidR="0058555F" w:rsidRDefault="000000A0" w:rsidP="00922FA4">
      <w:r>
        <w:rPr>
          <w:noProof/>
          <w:lang w:val="en-US"/>
        </w:rPr>
        <w:drawing>
          <wp:inline distT="0" distB="0" distL="0" distR="0" wp14:anchorId="7F0C5886" wp14:editId="42EA92D6">
            <wp:extent cx="6400800" cy="2604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7A82" w14:textId="5F8A2D49" w:rsidR="0058555F" w:rsidRDefault="0058555F" w:rsidP="00922FA4"/>
    <w:p w14:paraId="52F825AE" w14:textId="77777777" w:rsidR="004A6E3A" w:rsidRDefault="004A6E3A" w:rsidP="00922FA4"/>
    <w:p w14:paraId="013CEC06" w14:textId="19375DAD" w:rsidR="0058555F" w:rsidRDefault="0058555F" w:rsidP="00922FA4"/>
    <w:p w14:paraId="7C1171DD" w14:textId="48D963EA" w:rsidR="0058555F" w:rsidRDefault="00C01984" w:rsidP="00922FA4">
      <w:r>
        <w:rPr>
          <w:noProof/>
          <w:lang w:val="en-US"/>
        </w:rPr>
        <w:lastRenderedPageBreak/>
        <w:drawing>
          <wp:inline distT="0" distB="0" distL="0" distR="0" wp14:anchorId="56DAD110" wp14:editId="4CC88D34">
            <wp:extent cx="6400800" cy="2549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036B" w14:textId="56C3A2DD" w:rsidR="00FF1047" w:rsidRDefault="00FF1047" w:rsidP="007C1CC6">
      <w:pPr>
        <w:pStyle w:val="ListParagraph"/>
        <w:numPr>
          <w:ilvl w:val="0"/>
          <w:numId w:val="7"/>
        </w:numPr>
      </w:pPr>
      <w:r>
        <w:t xml:space="preserve">Hover over the </w:t>
      </w:r>
      <w:r w:rsidR="00C01984">
        <w:t>circle</w:t>
      </w:r>
      <w:r>
        <w:t xml:space="preserve"> </w:t>
      </w:r>
      <w:r w:rsidR="00C01984">
        <w:t>next to Start</w:t>
      </w:r>
      <w:r>
        <w:t>, and click on the + sign</w:t>
      </w:r>
    </w:p>
    <w:p w14:paraId="4254C32F" w14:textId="06D242C1" w:rsidR="00FF1047" w:rsidRDefault="00FF1047" w:rsidP="007C1CC6">
      <w:pPr>
        <w:pStyle w:val="ListParagraph"/>
        <w:numPr>
          <w:ilvl w:val="0"/>
          <w:numId w:val="7"/>
        </w:numPr>
      </w:pPr>
      <w:r>
        <w:t xml:space="preserve">Select the </w:t>
      </w:r>
      <w:r w:rsidR="00C01984">
        <w:t>ERP Connection (ERP conn 96 06</w:t>
      </w:r>
      <w:r>
        <w:t>) from the list</w:t>
      </w:r>
      <w:r w:rsidR="001755E7">
        <w:t xml:space="preserve"> which is pre created for you</w:t>
      </w:r>
    </w:p>
    <w:p w14:paraId="4273E286" w14:textId="2DE03D75" w:rsidR="00FF1047" w:rsidRDefault="00FF1047" w:rsidP="007C1CC6">
      <w:pPr>
        <w:pStyle w:val="ListParagraph"/>
        <w:numPr>
          <w:ilvl w:val="0"/>
          <w:numId w:val="7"/>
        </w:numPr>
      </w:pPr>
      <w:r>
        <w:t>Enter details as in the screenshot below to define the endpoint in the flow</w:t>
      </w:r>
    </w:p>
    <w:p w14:paraId="44AB30CC" w14:textId="767BEA42" w:rsidR="00D45315" w:rsidRDefault="00D45315" w:rsidP="00922FA4"/>
    <w:p w14:paraId="0AD6D240" w14:textId="42FDE561" w:rsidR="00D45315" w:rsidRDefault="003A720E" w:rsidP="00922FA4">
      <w:r>
        <w:rPr>
          <w:noProof/>
          <w:lang w:val="en-US"/>
        </w:rPr>
        <w:drawing>
          <wp:inline distT="0" distB="0" distL="0" distR="0" wp14:anchorId="21559AF9" wp14:editId="141684D9">
            <wp:extent cx="6400800" cy="3374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7D56" w14:textId="4581F84D" w:rsidR="00FF1047" w:rsidRDefault="00FF1047" w:rsidP="00922FA4"/>
    <w:p w14:paraId="7007C3CD" w14:textId="334CEAA4" w:rsidR="00DB10DC" w:rsidRDefault="00FF1047" w:rsidP="00F22CC8">
      <w:pPr>
        <w:pStyle w:val="ListParagraph"/>
        <w:numPr>
          <w:ilvl w:val="0"/>
          <w:numId w:val="7"/>
        </w:numPr>
      </w:pPr>
      <w:r>
        <w:t>In the next screen, select “</w:t>
      </w:r>
      <w:ins w:id="37" w:author="Vicram Rajagopalan" w:date="2019-11-15T14:24:00Z">
        <w:r w:rsidR="00226F2E" w:rsidRPr="00226F2E">
          <w:t>Receive Business Events raised within ERP Cloud</w:t>
        </w:r>
      </w:ins>
      <w:del w:id="38" w:author="Vicram Rajagopalan" w:date="2019-11-15T14:24:00Z">
        <w:r w:rsidR="00DB10DC" w:rsidDel="00226F2E">
          <w:delText>With Business Events</w:delText>
        </w:r>
      </w:del>
      <w:r>
        <w:t xml:space="preserve">” as the option and </w:t>
      </w:r>
      <w:r w:rsidR="00DB10DC">
        <w:t>search for the “Purchase Order Event”</w:t>
      </w:r>
      <w:r w:rsidR="00F22CC8">
        <w:t xml:space="preserve"> </w:t>
      </w:r>
      <w:r w:rsidR="00DB10DC">
        <w:t xml:space="preserve">and provide </w:t>
      </w:r>
      <w:r w:rsidR="004B36A6">
        <w:t>an</w:t>
      </w:r>
      <w:r w:rsidR="00DB10DC">
        <w:t xml:space="preserve"> XPath Expression as below</w:t>
      </w:r>
      <w:r w:rsidR="00A306E7">
        <w:t xml:space="preserve"> and Click Next</w:t>
      </w:r>
    </w:p>
    <w:p w14:paraId="72B021AB" w14:textId="77777777" w:rsidR="00DB10DC" w:rsidRDefault="00DB10DC" w:rsidP="00DB10DC">
      <w:pPr>
        <w:pStyle w:val="ListParagraph"/>
      </w:pPr>
    </w:p>
    <w:p w14:paraId="435DC6AA" w14:textId="3660C671" w:rsidR="00DB10DC" w:rsidRDefault="00DB10DC" w:rsidP="00DB10DC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B10DC">
        <w:t>&lt;</w:t>
      </w:r>
      <w:proofErr w:type="spellStart"/>
      <w:r w:rsidRPr="00DB10DC">
        <w:t>xpathExpr</w:t>
      </w:r>
      <w:proofErr w:type="spellEnd"/>
      <w:r w:rsidRPr="00DB10DC">
        <w:t xml:space="preserve"> </w:t>
      </w:r>
      <w:proofErr w:type="gramStart"/>
      <w:r w:rsidRPr="00DB10DC">
        <w:t>xmlns:ns</w:t>
      </w:r>
      <w:proofErr w:type="gramEnd"/>
      <w:r w:rsidRPr="00DB10DC">
        <w:t>0="http://xmlns.oracle.com/apps/prc/po/editDocument/purchaseOrderServiceV2/" xmlns:ns2="http://xmlns.oracle.com/apps/prc/po/editDocument/purchaseOrderServiceV2/types/"&gt;$eventPayload/ns2:result/ns0:Value/ns0:PurchaseOrderLine/ns0:ItemDesc</w:t>
      </w:r>
      <w:r>
        <w:t>ription="</w:t>
      </w:r>
      <w:r w:rsidRPr="00DB10DC">
        <w:rPr>
          <w:highlight w:val="yellow"/>
        </w:rPr>
        <w:t>Lan Cable</w:t>
      </w:r>
      <w:r w:rsidRPr="00DB10DC">
        <w:t>"&lt;/</w:t>
      </w:r>
      <w:proofErr w:type="spellStart"/>
      <w:r w:rsidRPr="00DB10DC">
        <w:t>xpathExpr</w:t>
      </w:r>
      <w:proofErr w:type="spellEnd"/>
      <w:r w:rsidRPr="00DB10DC">
        <w:t>&gt;</w:t>
      </w:r>
    </w:p>
    <w:p w14:paraId="43FA2C65" w14:textId="3B42D320" w:rsidR="00DB10DC" w:rsidRDefault="00DB10DC" w:rsidP="00DB10DC"/>
    <w:p w14:paraId="0DAA4AF8" w14:textId="68D5C8BC" w:rsidR="00DB10DC" w:rsidRDefault="00DB10DC" w:rsidP="00DB10DC">
      <w:r>
        <w:t xml:space="preserve">Note: </w:t>
      </w:r>
      <w:r w:rsidRPr="00F90B7D">
        <w:rPr>
          <w:color w:val="FF0000"/>
        </w:rPr>
        <w:t xml:space="preserve">Change the highlighted </w:t>
      </w:r>
      <w:r w:rsidR="007B151F" w:rsidRPr="00F90B7D">
        <w:rPr>
          <w:color w:val="FF0000"/>
        </w:rPr>
        <w:t xml:space="preserve">value </w:t>
      </w:r>
      <w:r w:rsidRPr="00F90B7D">
        <w:rPr>
          <w:color w:val="FF0000"/>
        </w:rPr>
        <w:t>to some Item Description of your choice to filter the PO Record that you would be creating in ERP Cloud later.</w:t>
      </w:r>
      <w:r w:rsidR="007B151F" w:rsidRPr="00F90B7D">
        <w:rPr>
          <w:color w:val="FF0000"/>
        </w:rPr>
        <w:t xml:space="preserve"> This is </w:t>
      </w:r>
      <w:r w:rsidR="001C2BA1">
        <w:rPr>
          <w:color w:val="FF0000"/>
        </w:rPr>
        <w:t>important as</w:t>
      </w:r>
      <w:r w:rsidR="007B151F" w:rsidRPr="00F90B7D">
        <w:rPr>
          <w:color w:val="FF0000"/>
        </w:rPr>
        <w:t xml:space="preserve"> </w:t>
      </w:r>
      <w:r w:rsidR="001C2BA1">
        <w:rPr>
          <w:color w:val="FF0000"/>
        </w:rPr>
        <w:t>to filter your PO because</w:t>
      </w:r>
      <w:r w:rsidR="007B151F" w:rsidRPr="00F90B7D">
        <w:rPr>
          <w:color w:val="FF0000"/>
        </w:rPr>
        <w:t xml:space="preserve"> multiple Users would be </w:t>
      </w:r>
      <w:del w:id="39" w:author="Vicram Rajagopalan" w:date="2019-11-15T14:24:00Z">
        <w:r w:rsidR="007B151F" w:rsidRPr="00F90B7D" w:rsidDel="009557A6">
          <w:rPr>
            <w:color w:val="FF0000"/>
          </w:rPr>
          <w:delText xml:space="preserve">be </w:delText>
        </w:r>
      </w:del>
      <w:r w:rsidR="007B151F" w:rsidRPr="00F90B7D">
        <w:rPr>
          <w:color w:val="FF0000"/>
        </w:rPr>
        <w:t>creating PO Event flows</w:t>
      </w:r>
      <w:r w:rsidR="007B151F">
        <w:t>.</w:t>
      </w:r>
    </w:p>
    <w:p w14:paraId="03683664" w14:textId="372DC34E" w:rsidR="00DB10DC" w:rsidRDefault="000B599E" w:rsidP="00DB10D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7C106CCA" wp14:editId="33CFC1EB">
            <wp:extent cx="6400800" cy="4656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660C" w14:textId="77777777" w:rsidR="00512CA4" w:rsidRDefault="00512CA4" w:rsidP="00DB10DC">
      <w:pPr>
        <w:pStyle w:val="ListParagraph"/>
      </w:pPr>
    </w:p>
    <w:p w14:paraId="7E3AF2CC" w14:textId="274422AB" w:rsidR="0094672E" w:rsidRDefault="00512CA4" w:rsidP="007C1CC6">
      <w:pPr>
        <w:pStyle w:val="ListParagraph"/>
        <w:numPr>
          <w:ilvl w:val="0"/>
          <w:numId w:val="7"/>
        </w:numPr>
      </w:pPr>
      <w:r>
        <w:t>Select the Response type as “None”</w:t>
      </w:r>
      <w:r w:rsidR="00024BE5">
        <w:t xml:space="preserve"> and Click Next</w:t>
      </w:r>
    </w:p>
    <w:p w14:paraId="433F6D8C" w14:textId="77777777" w:rsidR="00512CA4" w:rsidRDefault="00512CA4" w:rsidP="00512CA4">
      <w:pPr>
        <w:pStyle w:val="ListParagraph"/>
      </w:pPr>
    </w:p>
    <w:p w14:paraId="77EBB391" w14:textId="2107CD0B" w:rsidR="00512CA4" w:rsidRDefault="00512CA4" w:rsidP="00512CA4">
      <w:pPr>
        <w:pStyle w:val="ListParagraph"/>
      </w:pPr>
      <w:r>
        <w:rPr>
          <w:noProof/>
          <w:lang w:val="en-US"/>
        </w:rPr>
        <w:drawing>
          <wp:inline distT="0" distB="0" distL="0" distR="0" wp14:anchorId="1944938B" wp14:editId="2E5CFAE3">
            <wp:extent cx="6400800" cy="27539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E1AF" w14:textId="77777777" w:rsidR="00DB010E" w:rsidRDefault="00DB010E" w:rsidP="00512CA4">
      <w:pPr>
        <w:pStyle w:val="ListParagraph"/>
      </w:pPr>
    </w:p>
    <w:p w14:paraId="01A3F2BE" w14:textId="484134D7" w:rsidR="00512CA4" w:rsidRDefault="002B7454" w:rsidP="007C1CC6">
      <w:pPr>
        <w:pStyle w:val="ListParagraph"/>
        <w:numPr>
          <w:ilvl w:val="0"/>
          <w:numId w:val="7"/>
        </w:numPr>
      </w:pPr>
      <w:r>
        <w:t>Review summary page</w:t>
      </w:r>
      <w:r w:rsidR="00EA110F">
        <w:t xml:space="preserve"> and </w:t>
      </w:r>
      <w:proofErr w:type="gramStart"/>
      <w:r w:rsidR="00643BA5">
        <w:t xml:space="preserve">Click </w:t>
      </w:r>
      <w:r w:rsidR="00EA110F">
        <w:t xml:space="preserve"> Done</w:t>
      </w:r>
      <w:proofErr w:type="gramEnd"/>
    </w:p>
    <w:p w14:paraId="50F5EFA2" w14:textId="05F6EE60" w:rsidR="00EA110F" w:rsidRDefault="00EA110F" w:rsidP="00EA110F">
      <w:pPr>
        <w:pStyle w:val="ListParagraph"/>
      </w:pPr>
    </w:p>
    <w:p w14:paraId="6D23939E" w14:textId="3AA04FE3" w:rsidR="00EA110F" w:rsidRDefault="00EA110F" w:rsidP="00EA110F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4A858AA9" wp14:editId="23CD592F">
            <wp:extent cx="5692296" cy="30573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8916" cy="306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8FBB" w14:textId="77777777" w:rsidR="00EA110F" w:rsidRDefault="00EA110F" w:rsidP="00EA110F">
      <w:pPr>
        <w:pStyle w:val="ListParagraph"/>
      </w:pPr>
    </w:p>
    <w:p w14:paraId="15E229D3" w14:textId="25C82D5E" w:rsidR="00EA110F" w:rsidRDefault="006A74CC" w:rsidP="007C1CC6">
      <w:pPr>
        <w:pStyle w:val="ListParagraph"/>
        <w:numPr>
          <w:ilvl w:val="0"/>
          <w:numId w:val="7"/>
        </w:numPr>
      </w:pPr>
      <w:r>
        <w:t>Integration so far</w:t>
      </w:r>
    </w:p>
    <w:p w14:paraId="0B8144CC" w14:textId="74F40094" w:rsidR="006A74CC" w:rsidRDefault="006A74CC" w:rsidP="006A74CC">
      <w:pPr>
        <w:ind w:left="720"/>
      </w:pPr>
    </w:p>
    <w:p w14:paraId="4FC720B4" w14:textId="3D6EF0B2" w:rsidR="006A74CC" w:rsidRDefault="006A74CC" w:rsidP="006A74CC">
      <w:pPr>
        <w:ind w:left="720"/>
      </w:pPr>
      <w:r>
        <w:rPr>
          <w:noProof/>
          <w:lang w:val="en-US"/>
        </w:rPr>
        <w:drawing>
          <wp:inline distT="0" distB="0" distL="0" distR="0" wp14:anchorId="3F7AB520" wp14:editId="49239E74">
            <wp:extent cx="5424692" cy="2037488"/>
            <wp:effectExtent l="0" t="0" r="508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7107" cy="20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C364" w14:textId="77777777" w:rsidR="00B57FCA" w:rsidRDefault="00B57FCA" w:rsidP="006A74CC">
      <w:pPr>
        <w:ind w:left="720"/>
      </w:pPr>
    </w:p>
    <w:p w14:paraId="72B85CAC" w14:textId="662C8E6C" w:rsidR="006A74CC" w:rsidRDefault="00B1755D" w:rsidP="007C1CC6">
      <w:pPr>
        <w:pStyle w:val="ListParagraph"/>
        <w:numPr>
          <w:ilvl w:val="0"/>
          <w:numId w:val="7"/>
        </w:numPr>
      </w:pPr>
      <w:r>
        <w:t xml:space="preserve">Next we will add the Invoke </w:t>
      </w:r>
      <w:del w:id="40" w:author="Vicram Rajagopalan" w:date="2019-11-15T14:26:00Z">
        <w:r w:rsidDel="00B4044B">
          <w:delText>Activity</w:delText>
        </w:r>
      </w:del>
      <w:ins w:id="41" w:author="Vicram Rajagopalan" w:date="2019-11-15T14:26:00Z">
        <w:r w:rsidR="00B4044B">
          <w:t>Action</w:t>
        </w:r>
      </w:ins>
      <w:r>
        <w:t xml:space="preserve"> Using the REST connection created</w:t>
      </w:r>
      <w:r w:rsidR="00662DA8">
        <w:t xml:space="preserve"> earlier</w:t>
      </w:r>
      <w:r>
        <w:t xml:space="preserve"> to verify if the PO exists in VBCS PO table</w:t>
      </w:r>
      <w:r w:rsidR="009A78C8">
        <w:t xml:space="preserve">. Hover </w:t>
      </w:r>
      <w:r w:rsidR="001C2BA1">
        <w:t>on the wiring next to the “POEVENT”</w:t>
      </w:r>
      <w:r w:rsidR="009A78C8">
        <w:t xml:space="preserve"> and click on “+” sign and Select the REST Connection </w:t>
      </w:r>
      <w:r w:rsidR="004932E5">
        <w:t>(VBCS_REST_CON_&lt;</w:t>
      </w:r>
      <w:proofErr w:type="spellStart"/>
      <w:r w:rsidR="004932E5">
        <w:t>ClassId</w:t>
      </w:r>
      <w:proofErr w:type="spellEnd"/>
      <w:r w:rsidR="004932E5">
        <w:t>&gt;_</w:t>
      </w:r>
      <w:r w:rsidR="009A78C8">
        <w:t>&lt;</w:t>
      </w:r>
      <w:proofErr w:type="spellStart"/>
      <w:r w:rsidR="009A78C8">
        <w:t>StudentId</w:t>
      </w:r>
      <w:proofErr w:type="spellEnd"/>
      <w:r w:rsidR="009A78C8">
        <w:t>&gt;</w:t>
      </w:r>
      <w:r w:rsidR="004932E5">
        <w:t>)</w:t>
      </w:r>
    </w:p>
    <w:p w14:paraId="7E29328E" w14:textId="0D855D69" w:rsidR="009A78C8" w:rsidRDefault="009A78C8" w:rsidP="009A78C8">
      <w:pPr>
        <w:pStyle w:val="ListParagraph"/>
      </w:pPr>
    </w:p>
    <w:p w14:paraId="505D474E" w14:textId="50373BD1" w:rsidR="009A78C8" w:rsidRDefault="009A78C8" w:rsidP="009A78C8">
      <w:pPr>
        <w:pStyle w:val="ListParagraph"/>
      </w:pPr>
      <w:r>
        <w:rPr>
          <w:noProof/>
          <w:lang w:val="en-US"/>
        </w:rPr>
        <w:drawing>
          <wp:inline distT="0" distB="0" distL="0" distR="0" wp14:anchorId="0A1167F2" wp14:editId="0D6BCA24">
            <wp:extent cx="4852491" cy="2226465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814" cy="22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919F" w14:textId="77777777" w:rsidR="009A78C8" w:rsidRDefault="009A78C8" w:rsidP="009A78C8">
      <w:pPr>
        <w:pStyle w:val="ListParagraph"/>
      </w:pPr>
    </w:p>
    <w:p w14:paraId="7541BD29" w14:textId="22BC3A91" w:rsidR="009A78C8" w:rsidRDefault="00E759CB" w:rsidP="007C1CC6">
      <w:pPr>
        <w:pStyle w:val="ListParagraph"/>
        <w:numPr>
          <w:ilvl w:val="0"/>
          <w:numId w:val="7"/>
        </w:numPr>
      </w:pPr>
      <w:r>
        <w:lastRenderedPageBreak/>
        <w:t>In the “Basic Info” page p</w:t>
      </w:r>
      <w:r w:rsidR="00AF39BC">
        <w:t>rovide the details as per the screenshot below</w:t>
      </w:r>
      <w:r w:rsidR="006E0E68">
        <w:t xml:space="preserve"> and Click Next</w:t>
      </w:r>
    </w:p>
    <w:p w14:paraId="3E497DB4" w14:textId="77777777" w:rsidR="00AF39BC" w:rsidRDefault="00AF39BC" w:rsidP="00AF39BC">
      <w:pPr>
        <w:pStyle w:val="ListParagraph"/>
      </w:pPr>
    </w:p>
    <w:p w14:paraId="1469F04F" w14:textId="5A1B104E" w:rsidR="00AF39BC" w:rsidRDefault="00AF39BC" w:rsidP="00AF39BC">
      <w:pPr>
        <w:pStyle w:val="ListParagraph"/>
      </w:pPr>
      <w:r>
        <w:rPr>
          <w:noProof/>
          <w:lang w:val="en-US"/>
        </w:rPr>
        <w:drawing>
          <wp:inline distT="0" distB="0" distL="0" distR="0" wp14:anchorId="5B4D657D" wp14:editId="46C21128">
            <wp:extent cx="6400800" cy="47739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C687" w14:textId="77777777" w:rsidR="00B1755D" w:rsidRDefault="00B1755D" w:rsidP="00B1755D">
      <w:pPr>
        <w:pStyle w:val="ListParagraph"/>
      </w:pPr>
    </w:p>
    <w:p w14:paraId="45264E4B" w14:textId="7EF418CC" w:rsidR="00D45315" w:rsidRDefault="00D45315" w:rsidP="00F93F49"/>
    <w:p w14:paraId="5A093434" w14:textId="2E24A1E8" w:rsidR="0094672E" w:rsidRDefault="0094672E" w:rsidP="00922FA4"/>
    <w:p w14:paraId="4E641427" w14:textId="141E3BF0" w:rsidR="0094672E" w:rsidRDefault="00B634DD" w:rsidP="007C1CC6">
      <w:pPr>
        <w:pStyle w:val="ListParagraph"/>
        <w:numPr>
          <w:ilvl w:val="0"/>
          <w:numId w:val="7"/>
        </w:numPr>
      </w:pPr>
      <w:r>
        <w:t>In the Request Parameters page Add a query parameter as per below</w:t>
      </w:r>
      <w:r w:rsidR="00FA4D2B">
        <w:t xml:space="preserve"> and Click Next</w:t>
      </w:r>
      <w:r w:rsidR="00E86256">
        <w:t>. We wanted to search for a PO which can be invoked</w:t>
      </w:r>
      <w:r w:rsidR="00CA52D4">
        <w:t xml:space="preserve"> using below query parameter format</w:t>
      </w:r>
    </w:p>
    <w:p w14:paraId="7679C568" w14:textId="7E197F3B" w:rsidR="00E86256" w:rsidRDefault="00E86256" w:rsidP="001C1427">
      <w:pPr>
        <w:pStyle w:val="ListParagraph"/>
        <w:ind w:left="360"/>
      </w:pPr>
      <w:r>
        <w:t xml:space="preserve">Ex: </w:t>
      </w:r>
      <w:r w:rsidRPr="00E86256">
        <w:t>https://</w:t>
      </w:r>
      <w:r>
        <w:t>&lt;oid_host&gt;</w:t>
      </w:r>
      <w:r w:rsidRPr="00E86256">
        <w:t>/ic/builder/design/LetterOfCreditPortal/1.0/resources/data/PO?</w:t>
      </w:r>
      <w:r w:rsidRPr="00E86256">
        <w:rPr>
          <w:highlight w:val="yellow"/>
        </w:rPr>
        <w:t>q=pOHeaderId=300000074157561</w:t>
      </w:r>
    </w:p>
    <w:p w14:paraId="7386A963" w14:textId="4A65A9F6" w:rsidR="00B634DD" w:rsidRDefault="00B634DD" w:rsidP="00B634DD">
      <w:pPr>
        <w:pStyle w:val="ListParagraph"/>
        <w:ind w:left="360"/>
      </w:pPr>
    </w:p>
    <w:p w14:paraId="39360EA5" w14:textId="109DD75B" w:rsidR="00B634DD" w:rsidRDefault="00B634DD" w:rsidP="00B634DD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125B78CE" wp14:editId="2CF0F5E2">
            <wp:extent cx="4179313" cy="219289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6182" cy="22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DB86" w14:textId="3F887B25" w:rsidR="0058555F" w:rsidRDefault="0058555F" w:rsidP="00510BF8">
      <w:pPr>
        <w:ind w:firstLine="720"/>
      </w:pPr>
    </w:p>
    <w:p w14:paraId="6E10BB14" w14:textId="05044E2E" w:rsidR="0058555F" w:rsidRDefault="0058555F" w:rsidP="00922FA4"/>
    <w:p w14:paraId="368052D5" w14:textId="7FAFF71D" w:rsidR="0094672E" w:rsidRDefault="0046302C" w:rsidP="007C1CC6">
      <w:pPr>
        <w:pStyle w:val="ListParagraph"/>
        <w:numPr>
          <w:ilvl w:val="0"/>
          <w:numId w:val="7"/>
        </w:numPr>
      </w:pPr>
      <w:r>
        <w:t xml:space="preserve">In the Response page Select the Response payload format as JSON </w:t>
      </w:r>
    </w:p>
    <w:p w14:paraId="1CA8085A" w14:textId="77777777" w:rsidR="00EF4616" w:rsidRDefault="00EF4616" w:rsidP="00EF4616">
      <w:pPr>
        <w:pStyle w:val="ListParagraph"/>
        <w:ind w:left="360"/>
      </w:pPr>
    </w:p>
    <w:p w14:paraId="702F6FEA" w14:textId="5169A9AC" w:rsidR="00EF4616" w:rsidRDefault="00EF4616" w:rsidP="00EF4616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5CB79C98" wp14:editId="78BCD7CE">
            <wp:extent cx="4656147" cy="2959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8736" cy="29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131C" w14:textId="3AACFB07" w:rsidR="00AF7737" w:rsidRDefault="00AF7737" w:rsidP="00EF4616">
      <w:pPr>
        <w:pStyle w:val="ListParagraph"/>
        <w:ind w:left="360"/>
      </w:pPr>
    </w:p>
    <w:p w14:paraId="19271DED" w14:textId="0DD41A32" w:rsidR="00AF7737" w:rsidRDefault="00AF7737" w:rsidP="00EF4616">
      <w:pPr>
        <w:pStyle w:val="ListParagraph"/>
        <w:ind w:left="360"/>
      </w:pPr>
      <w:r>
        <w:t>Select “inline” and enter the below JSON sample in the text area</w:t>
      </w:r>
      <w:r w:rsidR="00191FD9">
        <w:t xml:space="preserve"> and Click OK. Select Next </w:t>
      </w:r>
    </w:p>
    <w:p w14:paraId="00F6B61C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>{</w:t>
      </w:r>
    </w:p>
    <w:p w14:paraId="13B4F7D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"items": [</w:t>
      </w:r>
    </w:p>
    <w:p w14:paraId="20939D6A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{</w:t>
      </w:r>
    </w:p>
    <w:p w14:paraId="5A0AA8FC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"id": 24,</w:t>
      </w:r>
    </w:p>
    <w:p w14:paraId="6601B9F4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creationDate</w:t>
      </w:r>
      <w:proofErr w:type="spellEnd"/>
      <w:r>
        <w:t>": "2019-01-13T23:12:09+00:00",</w:t>
      </w:r>
    </w:p>
    <w:p w14:paraId="6B47A519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lastUpdateDate</w:t>
      </w:r>
      <w:proofErr w:type="spellEnd"/>
      <w:r>
        <w:t>": "2019-01-13T23:12:09.027+00:00",</w:t>
      </w:r>
    </w:p>
    <w:p w14:paraId="369599A8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createdBy</w:t>
      </w:r>
      <w:proofErr w:type="spellEnd"/>
      <w:r>
        <w:t>": "john.doe@example.com",</w:t>
      </w:r>
    </w:p>
    <w:p w14:paraId="24349953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lastUpdatedBy</w:t>
      </w:r>
      <w:proofErr w:type="spellEnd"/>
      <w:r>
        <w:t>": "john.doe@example.com",</w:t>
      </w:r>
    </w:p>
    <w:p w14:paraId="10EAD015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pOHeaderId</w:t>
      </w:r>
      <w:proofErr w:type="spellEnd"/>
      <w:r>
        <w:t>": "300000074157561",</w:t>
      </w:r>
    </w:p>
    <w:p w14:paraId="1B3D81AF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orderNumber</w:t>
      </w:r>
      <w:proofErr w:type="spellEnd"/>
      <w:r>
        <w:t>": "162180",</w:t>
      </w:r>
    </w:p>
    <w:p w14:paraId="21A4D81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procurementBUId</w:t>
      </w:r>
      <w:proofErr w:type="spellEnd"/>
      <w:r>
        <w:t>": "300000046987012",</w:t>
      </w:r>
    </w:p>
    <w:p w14:paraId="4C01AE36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procurementBusinessUnit</w:t>
      </w:r>
      <w:proofErr w:type="spellEnd"/>
      <w:r>
        <w:t>": "US1 Business Unit",</w:t>
      </w:r>
    </w:p>
    <w:p w14:paraId="778523A2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supplierId</w:t>
      </w:r>
      <w:proofErr w:type="spellEnd"/>
      <w:r>
        <w:t>": "300000047414679",</w:t>
      </w:r>
    </w:p>
    <w:p w14:paraId="49B4EBC5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"supplier": "Dell Inc.",</w:t>
      </w:r>
    </w:p>
    <w:p w14:paraId="3CC5D064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soldToLegalEntity</w:t>
      </w:r>
      <w:proofErr w:type="spellEnd"/>
      <w:r>
        <w:t>": "US1 Legal Entity",</w:t>
      </w:r>
    </w:p>
    <w:p w14:paraId="0BD84E6B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lOCId</w:t>
      </w:r>
      <w:proofErr w:type="spellEnd"/>
      <w:r>
        <w:t>": null,</w:t>
      </w:r>
    </w:p>
    <w:p w14:paraId="04451A4B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"links": [</w:t>
      </w:r>
    </w:p>
    <w:p w14:paraId="6A0E644B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{</w:t>
      </w:r>
    </w:p>
    <w:p w14:paraId="452A822A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</w:t>
      </w:r>
      <w:proofErr w:type="spellStart"/>
      <w:r>
        <w:t>rel</w:t>
      </w:r>
      <w:proofErr w:type="spellEnd"/>
      <w:r>
        <w:t>": "self",</w:t>
      </w:r>
    </w:p>
    <w:p w14:paraId="0AD054D6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</w:t>
      </w:r>
      <w:proofErr w:type="spellStart"/>
      <w:r>
        <w:t>href</w:t>
      </w:r>
      <w:proofErr w:type="spellEnd"/>
      <w:r>
        <w:t>": "https://oic_host/ic/builder/design/LetterOfCreditPortal/1.0/resources/data/PO/24",</w:t>
      </w:r>
    </w:p>
    <w:p w14:paraId="75534578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"name": "PO",</w:t>
      </w:r>
    </w:p>
    <w:p w14:paraId="169D017C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"kind": "item",</w:t>
      </w:r>
    </w:p>
    <w:p w14:paraId="204EB35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"properties": {</w:t>
      </w:r>
    </w:p>
    <w:p w14:paraId="0641BF8F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    "</w:t>
      </w:r>
      <w:proofErr w:type="spellStart"/>
      <w:r>
        <w:t>changeIndicator</w:t>
      </w:r>
      <w:proofErr w:type="spellEnd"/>
      <w:r>
        <w:t>": "ACED0005737200136A6176612E7574696C2E41727261794C6973747881D21D99C7619D03000149000473697A65787000000001770400000001737200106A6176612E6C616E672E446F75626C6580B3C24A296BFB0402000144000576616C7565787200106A6176612E6C616E672E4E756D62657286AC951D0B94E08B02000078703FF000000000000078"</w:t>
      </w:r>
    </w:p>
    <w:p w14:paraId="235E8CF8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}</w:t>
      </w:r>
    </w:p>
    <w:p w14:paraId="7D52CC86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},</w:t>
      </w:r>
    </w:p>
    <w:p w14:paraId="6C7D26FD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{</w:t>
      </w:r>
    </w:p>
    <w:p w14:paraId="184DB0EC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</w:t>
      </w:r>
      <w:proofErr w:type="spellStart"/>
      <w:r>
        <w:t>rel</w:t>
      </w:r>
      <w:proofErr w:type="spellEnd"/>
      <w:r>
        <w:t>": "canonical",</w:t>
      </w:r>
    </w:p>
    <w:p w14:paraId="77890EB2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</w:t>
      </w:r>
      <w:proofErr w:type="spellStart"/>
      <w:r>
        <w:t>href</w:t>
      </w:r>
      <w:proofErr w:type="spellEnd"/>
      <w:r>
        <w:t>": "https://oic_host/ic/builder/design/LetterOfCreditPortal/1.0/resources/data/PO/24",</w:t>
      </w:r>
    </w:p>
    <w:p w14:paraId="6005AF02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lastRenderedPageBreak/>
        <w:t xml:space="preserve">                    "name": "PO",</w:t>
      </w:r>
    </w:p>
    <w:p w14:paraId="5517D2BE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    "kind": "item"</w:t>
      </w:r>
    </w:p>
    <w:p w14:paraId="0DFC95E6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}</w:t>
      </w:r>
    </w:p>
    <w:p w14:paraId="2E0F47FC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]</w:t>
      </w:r>
    </w:p>
    <w:p w14:paraId="1B49679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}</w:t>
      </w:r>
    </w:p>
    <w:p w14:paraId="6A16D10F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],</w:t>
      </w:r>
    </w:p>
    <w:p w14:paraId="085F0CD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"count": 1,</w:t>
      </w:r>
    </w:p>
    <w:p w14:paraId="417B2B4E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hasMore</w:t>
      </w:r>
      <w:proofErr w:type="spellEnd"/>
      <w:r>
        <w:t>": false,</w:t>
      </w:r>
    </w:p>
    <w:p w14:paraId="2D391B77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"limit": 25,</w:t>
      </w:r>
    </w:p>
    <w:p w14:paraId="02DF6CB1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"offset": 0,</w:t>
      </w:r>
    </w:p>
    <w:p w14:paraId="50596837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"links": [</w:t>
      </w:r>
    </w:p>
    <w:p w14:paraId="10FFDC61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{</w:t>
      </w:r>
    </w:p>
    <w:p w14:paraId="42B629EA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rel</w:t>
      </w:r>
      <w:proofErr w:type="spellEnd"/>
      <w:r>
        <w:t>": "self",</w:t>
      </w:r>
    </w:p>
    <w:p w14:paraId="6172C415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href</w:t>
      </w:r>
      <w:proofErr w:type="spellEnd"/>
      <w:r>
        <w:t>": "https://oic_host/ic/builder/design/LetterOfCreditPortal/1.0/resources/data/PO",</w:t>
      </w:r>
    </w:p>
    <w:p w14:paraId="0AD93DD0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"name": "PO",</w:t>
      </w:r>
    </w:p>
    <w:p w14:paraId="4B25026B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"kind": "collection"</w:t>
      </w:r>
    </w:p>
    <w:p w14:paraId="65DAA301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}</w:t>
      </w:r>
    </w:p>
    <w:p w14:paraId="0FAC38EE" w14:textId="77777777" w:rsidR="00AF7737" w:rsidRDefault="00AF7737" w:rsidP="00AF7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]</w:t>
      </w:r>
    </w:p>
    <w:p w14:paraId="5ED07E61" w14:textId="78CC4157" w:rsidR="00EF4616" w:rsidRDefault="00AF7737" w:rsidP="00930EE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>}</w:t>
      </w:r>
    </w:p>
    <w:p w14:paraId="54A4115B" w14:textId="5FDA22A5" w:rsidR="00346A68" w:rsidRDefault="00346A68" w:rsidP="00922FA4"/>
    <w:p w14:paraId="4E7005D5" w14:textId="57F9C7C9" w:rsidR="00930EEF" w:rsidRDefault="00CE59EE" w:rsidP="007C1CC6">
      <w:pPr>
        <w:pStyle w:val="ListParagraph"/>
        <w:numPr>
          <w:ilvl w:val="0"/>
          <w:numId w:val="7"/>
        </w:numPr>
      </w:pPr>
      <w:r>
        <w:t>In the Summary page review the information and click Done</w:t>
      </w:r>
    </w:p>
    <w:p w14:paraId="247250D3" w14:textId="50936A38" w:rsidR="00CE59EE" w:rsidRDefault="00CE59EE" w:rsidP="00CE59EE">
      <w:pPr>
        <w:pStyle w:val="ListParagraph"/>
        <w:ind w:left="360"/>
      </w:pPr>
    </w:p>
    <w:p w14:paraId="425ECFB1" w14:textId="4BDB466E" w:rsidR="00CE59EE" w:rsidRDefault="007310B3" w:rsidP="00CE59EE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21AD351C" wp14:editId="17F5CD8D">
            <wp:extent cx="4680507" cy="2619784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3949" cy="26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A3F" w14:textId="7C409605" w:rsidR="007310B3" w:rsidRDefault="007310B3" w:rsidP="00CE59EE">
      <w:pPr>
        <w:pStyle w:val="ListParagraph"/>
        <w:ind w:left="360"/>
      </w:pPr>
    </w:p>
    <w:p w14:paraId="54C8346D" w14:textId="3BA7B640" w:rsidR="007310B3" w:rsidRDefault="007310B3" w:rsidP="007C1CC6">
      <w:pPr>
        <w:pStyle w:val="ListParagraph"/>
        <w:numPr>
          <w:ilvl w:val="0"/>
          <w:numId w:val="7"/>
        </w:numPr>
      </w:pPr>
      <w:r>
        <w:t>Integration so far</w:t>
      </w:r>
      <w:r w:rsidR="00DE2D00">
        <w:t>…</w:t>
      </w:r>
    </w:p>
    <w:p w14:paraId="2C0777F0" w14:textId="6944F243" w:rsidR="00DE2D00" w:rsidRDefault="004C1E85" w:rsidP="00DE2D00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150EE88E" wp14:editId="5DA53044">
            <wp:extent cx="4869320" cy="2166557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0131" cy="217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ACA" w14:textId="6485EC93" w:rsidR="00DE2D00" w:rsidRDefault="00CE7B5E" w:rsidP="007C1CC6">
      <w:pPr>
        <w:pStyle w:val="ListParagraph"/>
        <w:numPr>
          <w:ilvl w:val="0"/>
          <w:numId w:val="7"/>
        </w:numPr>
      </w:pPr>
      <w:r>
        <w:lastRenderedPageBreak/>
        <w:t xml:space="preserve">A Map </w:t>
      </w:r>
      <w:del w:id="42" w:author="Vicram Rajagopalan" w:date="2019-11-15T14:26:00Z">
        <w:r w:rsidDel="00B4044B">
          <w:delText>activity</w:delText>
        </w:r>
      </w:del>
      <w:ins w:id="43" w:author="Vicram Rajagopalan" w:date="2019-11-15T14:26:00Z">
        <w:r w:rsidR="00B4044B">
          <w:t>Action</w:t>
        </w:r>
      </w:ins>
      <w:r w:rsidR="005644EE">
        <w:t xml:space="preserve"> (Ma</w:t>
      </w:r>
      <w:r>
        <w:t xml:space="preserve">p to GETPO) is created automatically. </w:t>
      </w:r>
      <w:r w:rsidR="004A24BE">
        <w:t xml:space="preserve"> Perform the mapping as per below</w:t>
      </w:r>
      <w:r w:rsidR="00C2096A">
        <w:t xml:space="preserve">. Select the Map </w:t>
      </w:r>
      <w:del w:id="44" w:author="Vicram Rajagopalan" w:date="2019-11-15T14:26:00Z">
        <w:r w:rsidR="00C2096A" w:rsidDel="00B4044B">
          <w:delText>activity</w:delText>
        </w:r>
      </w:del>
      <w:ins w:id="45" w:author="Vicram Rajagopalan" w:date="2019-11-15T14:26:00Z">
        <w:r w:rsidR="00B4044B">
          <w:t>Action</w:t>
        </w:r>
      </w:ins>
      <w:r w:rsidR="00C2096A">
        <w:t xml:space="preserve"> and Click on “Edit” to open the Mapper</w:t>
      </w:r>
    </w:p>
    <w:p w14:paraId="074CD6E9" w14:textId="05F37526" w:rsidR="00346A68" w:rsidRDefault="00346A68" w:rsidP="00922FA4"/>
    <w:p w14:paraId="67E1D75E" w14:textId="6E5937DB" w:rsidR="005644EE" w:rsidRDefault="005644EE" w:rsidP="00922FA4">
      <w:r>
        <w:t xml:space="preserve">Select the “q” Query Parameter from the Target, drag and drop the </w:t>
      </w:r>
      <w:proofErr w:type="spellStart"/>
      <w:r>
        <w:t>concat</w:t>
      </w:r>
      <w:proofErr w:type="spellEnd"/>
      <w:r>
        <w:t xml:space="preserve"> function to build query parameter value as “</w:t>
      </w:r>
      <w:proofErr w:type="spellStart"/>
      <w:r w:rsidRPr="00E86256">
        <w:rPr>
          <w:highlight w:val="yellow"/>
        </w:rPr>
        <w:t>pOHeaderId</w:t>
      </w:r>
      <w:proofErr w:type="spellEnd"/>
      <w:r w:rsidRPr="00E86256">
        <w:rPr>
          <w:highlight w:val="yellow"/>
        </w:rPr>
        <w:t>=300000074157561</w:t>
      </w:r>
      <w:r>
        <w:t xml:space="preserve">”. </w:t>
      </w:r>
    </w:p>
    <w:p w14:paraId="72B0C52C" w14:textId="02891808" w:rsidR="00346A68" w:rsidRDefault="00346A68" w:rsidP="00922FA4"/>
    <w:p w14:paraId="606BA5E0" w14:textId="3D0FD116" w:rsidR="00346A68" w:rsidRDefault="005644EE" w:rsidP="00922FA4">
      <w:r>
        <w:rPr>
          <w:noProof/>
          <w:lang w:val="en-US"/>
        </w:rPr>
        <w:drawing>
          <wp:inline distT="0" distB="0" distL="0" distR="0" wp14:anchorId="72E2F008" wp14:editId="55DC0BB6">
            <wp:extent cx="6400800" cy="2643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0785" w14:textId="7F3FCCDB" w:rsidR="005644EE" w:rsidRDefault="005644EE" w:rsidP="00922FA4"/>
    <w:p w14:paraId="4DA2ECB6" w14:textId="3764DD1F" w:rsidR="00691540" w:rsidRDefault="00691540" w:rsidP="00922FA4">
      <w:r>
        <w:t>Provide static value “</w:t>
      </w:r>
      <w:proofErr w:type="spellStart"/>
      <w:r w:rsidRPr="00E86256">
        <w:rPr>
          <w:highlight w:val="yellow"/>
        </w:rPr>
        <w:t>pOHeaderId</w:t>
      </w:r>
      <w:proofErr w:type="spellEnd"/>
      <w:r>
        <w:t xml:space="preserve">” as the first parameter value for the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 w:rsidR="00242191">
        <w:t>“”,””,””</w:t>
      </w:r>
      <w:r>
        <w:t>)</w:t>
      </w:r>
    </w:p>
    <w:p w14:paraId="6D481C46" w14:textId="4499719A" w:rsidR="004C49F7" w:rsidRDefault="004C49F7" w:rsidP="00922FA4">
      <w:r>
        <w:t xml:space="preserve">Provide static value “=” as the second parameter value for the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 w:rsidR="00242191">
        <w:t>“”,””,””</w:t>
      </w:r>
      <w:r>
        <w:t>)</w:t>
      </w:r>
    </w:p>
    <w:p w14:paraId="3CB71FFB" w14:textId="49A63538" w:rsidR="00691540" w:rsidRDefault="008E5703" w:rsidP="00922FA4">
      <w:r>
        <w:rPr>
          <w:noProof/>
          <w:lang w:val="en-US"/>
        </w:rPr>
        <w:drawing>
          <wp:inline distT="0" distB="0" distL="0" distR="0" wp14:anchorId="38F390C3" wp14:editId="22704F7D">
            <wp:extent cx="6400800" cy="27336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71C6" w14:textId="77777777" w:rsidR="008E5703" w:rsidRDefault="008E5703" w:rsidP="00922FA4"/>
    <w:p w14:paraId="286A21A0" w14:textId="73134A07" w:rsidR="005644EE" w:rsidRDefault="004C49F7" w:rsidP="005644EE">
      <w:r>
        <w:t>Provide the</w:t>
      </w:r>
      <w:r w:rsidR="005644EE">
        <w:t xml:space="preserve"> </w:t>
      </w:r>
      <w:r>
        <w:t xml:space="preserve">third parameter value by </w:t>
      </w:r>
      <w:r w:rsidR="005644EE">
        <w:t>dragging the “</w:t>
      </w:r>
      <w:proofErr w:type="spellStart"/>
      <w:r w:rsidR="005644EE">
        <w:t>POHeaderId</w:t>
      </w:r>
      <w:proofErr w:type="spellEnd"/>
      <w:r w:rsidR="005644EE">
        <w:t xml:space="preserve">” element inside the </w:t>
      </w:r>
      <w:proofErr w:type="spellStart"/>
      <w:proofErr w:type="gramStart"/>
      <w:r w:rsidR="005644EE">
        <w:t>concat</w:t>
      </w:r>
      <w:proofErr w:type="spellEnd"/>
      <w:r w:rsidR="005644EE">
        <w:t>(</w:t>
      </w:r>
      <w:proofErr w:type="gramEnd"/>
      <w:r w:rsidR="005644EE">
        <w:t>“”,””</w:t>
      </w:r>
      <w:r>
        <w:t>,””</w:t>
      </w:r>
      <w:r w:rsidR="005644EE">
        <w:t>)</w:t>
      </w:r>
    </w:p>
    <w:p w14:paraId="7958429B" w14:textId="4A003376" w:rsidR="00691540" w:rsidRDefault="00691540" w:rsidP="005644EE"/>
    <w:p w14:paraId="04C31927" w14:textId="71DFA06E" w:rsidR="00691540" w:rsidRDefault="008E5703" w:rsidP="005644EE">
      <w:r>
        <w:rPr>
          <w:noProof/>
          <w:lang w:val="en-US"/>
        </w:rPr>
        <w:lastRenderedPageBreak/>
        <w:drawing>
          <wp:inline distT="0" distB="0" distL="0" distR="0" wp14:anchorId="2B1A962C" wp14:editId="012BB5AD">
            <wp:extent cx="6400800" cy="25812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07DD" w14:textId="2019DDC9" w:rsidR="00691540" w:rsidRDefault="00691540" w:rsidP="005644EE"/>
    <w:p w14:paraId="1B5E3B58" w14:textId="04E54EBF" w:rsidR="00691540" w:rsidRDefault="00691540" w:rsidP="005644EE">
      <w:r>
        <w:t>Click on the Tick mark in the expression window to save your expression</w:t>
      </w:r>
    </w:p>
    <w:p w14:paraId="6C0A9EE5" w14:textId="7C24665E" w:rsidR="008E5703" w:rsidRDefault="008E5703" w:rsidP="005644EE">
      <w:r>
        <w:rPr>
          <w:noProof/>
          <w:lang w:val="en-US"/>
        </w:rPr>
        <w:drawing>
          <wp:inline distT="0" distB="0" distL="0" distR="0" wp14:anchorId="6CF3CF22" wp14:editId="5E018A52">
            <wp:extent cx="6400800" cy="263842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2AA6" w14:textId="3C62ED1D" w:rsidR="008E5703" w:rsidRDefault="008E5703" w:rsidP="005644EE"/>
    <w:p w14:paraId="3A2F53C4" w14:textId="10FF7B14" w:rsidR="008E5703" w:rsidRDefault="00020798" w:rsidP="005644EE">
      <w:r>
        <w:t>Click on Validate to check for any errors.</w:t>
      </w:r>
    </w:p>
    <w:p w14:paraId="34217945" w14:textId="03361F17" w:rsidR="00020798" w:rsidRDefault="00020798" w:rsidP="005644EE"/>
    <w:p w14:paraId="4E5372B9" w14:textId="62200BA7" w:rsidR="00020798" w:rsidRDefault="00ED44F6" w:rsidP="005644EE">
      <w:r>
        <w:rPr>
          <w:noProof/>
          <w:lang w:val="en-US"/>
        </w:rPr>
        <w:drawing>
          <wp:inline distT="0" distB="0" distL="0" distR="0" wp14:anchorId="026BF324" wp14:editId="2EA1CAD2">
            <wp:extent cx="6400800" cy="200406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5891" w14:textId="504A16B1" w:rsidR="00691540" w:rsidRDefault="00691540" w:rsidP="005644EE"/>
    <w:p w14:paraId="45556269" w14:textId="77AD3560" w:rsidR="004547EF" w:rsidRDefault="004547EF" w:rsidP="005644EE"/>
    <w:p w14:paraId="4AE59EE8" w14:textId="3F49FE2D" w:rsidR="004547EF" w:rsidRDefault="008A5D33" w:rsidP="005644EE">
      <w:r>
        <w:t>Save your integration</w:t>
      </w:r>
    </w:p>
    <w:p w14:paraId="14A8E7A1" w14:textId="2ECAD8D1" w:rsidR="008445E3" w:rsidRDefault="008445E3" w:rsidP="005644EE"/>
    <w:p w14:paraId="36EC8EC9" w14:textId="453617CF" w:rsidR="008445E3" w:rsidRDefault="00BE0CC6" w:rsidP="007C1CC6">
      <w:pPr>
        <w:pStyle w:val="ListParagraph"/>
        <w:numPr>
          <w:ilvl w:val="0"/>
          <w:numId w:val="7"/>
        </w:numPr>
      </w:pPr>
      <w:r>
        <w:lastRenderedPageBreak/>
        <w:t xml:space="preserve">Now, we will assign </w:t>
      </w:r>
      <w:r w:rsidR="00B44CCC">
        <w:t>PO Record Count value to a variable “</w:t>
      </w:r>
      <w:proofErr w:type="spellStart"/>
      <w:r w:rsidR="00B44CCC">
        <w:t>POHeaderId</w:t>
      </w:r>
      <w:proofErr w:type="spellEnd"/>
      <w:r w:rsidR="00B44CCC">
        <w:t>”</w:t>
      </w:r>
    </w:p>
    <w:p w14:paraId="473C3637" w14:textId="05E315AE" w:rsidR="00B44CCC" w:rsidRDefault="00B44CCC" w:rsidP="00B44CCC">
      <w:pPr>
        <w:pStyle w:val="ListParagraph"/>
        <w:ind w:left="360"/>
      </w:pPr>
      <w:r>
        <w:t xml:space="preserve">Hover on the wiring </w:t>
      </w:r>
      <w:r w:rsidR="001E19B2">
        <w:t>next to</w:t>
      </w:r>
      <w:r>
        <w:t xml:space="preserve"> “GETPO”</w:t>
      </w:r>
      <w:r w:rsidR="00B22967">
        <w:t xml:space="preserve"> and click on “+” sign and Select Assign </w:t>
      </w:r>
      <w:del w:id="46" w:author="Vicram Rajagopalan" w:date="2019-11-15T14:26:00Z">
        <w:r w:rsidR="00B22967" w:rsidDel="00B4044B">
          <w:delText>activity</w:delText>
        </w:r>
      </w:del>
      <w:ins w:id="47" w:author="Vicram Rajagopalan" w:date="2019-11-15T14:26:00Z">
        <w:r w:rsidR="00B4044B">
          <w:t>Action</w:t>
        </w:r>
      </w:ins>
    </w:p>
    <w:p w14:paraId="7AEB28D3" w14:textId="2A8A1493" w:rsidR="0059679F" w:rsidRDefault="0059679F" w:rsidP="00B44CCC">
      <w:pPr>
        <w:pStyle w:val="ListParagraph"/>
        <w:ind w:left="360"/>
      </w:pPr>
    </w:p>
    <w:p w14:paraId="0E4410DD" w14:textId="3F1DCD5D" w:rsidR="0059679F" w:rsidRDefault="0059679F" w:rsidP="00B44CCC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5EC2EA01" wp14:editId="513A2803">
            <wp:extent cx="3113448" cy="1958260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6241" cy="196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2D31" w14:textId="4BC757A9" w:rsidR="0059679F" w:rsidRDefault="0059679F" w:rsidP="00B44CCC">
      <w:pPr>
        <w:pStyle w:val="ListParagraph"/>
        <w:ind w:left="360"/>
      </w:pPr>
    </w:p>
    <w:p w14:paraId="397ACDEE" w14:textId="6DDB9E23" w:rsidR="0059679F" w:rsidRDefault="0059679F" w:rsidP="00B44CCC">
      <w:pPr>
        <w:pStyle w:val="ListParagraph"/>
        <w:ind w:left="360"/>
      </w:pPr>
      <w:r>
        <w:t>Provide a name for the Assign Action and Click on Create</w:t>
      </w:r>
    </w:p>
    <w:p w14:paraId="1D4E95DC" w14:textId="6AD7D72F" w:rsidR="0059679F" w:rsidRDefault="0059679F" w:rsidP="00B44CCC">
      <w:pPr>
        <w:pStyle w:val="ListParagraph"/>
        <w:ind w:left="360"/>
      </w:pPr>
    </w:p>
    <w:p w14:paraId="7567241A" w14:textId="76FB3967" w:rsidR="0059679F" w:rsidRDefault="0059679F" w:rsidP="00B44CCC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55667C13" wp14:editId="2C208781">
            <wp:extent cx="3158326" cy="1930406"/>
            <wp:effectExtent l="0" t="0" r="444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6762" cy="193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15" w14:textId="0826D057" w:rsidR="0059679F" w:rsidRDefault="0059679F" w:rsidP="00B44CCC">
      <w:pPr>
        <w:pStyle w:val="ListParagraph"/>
        <w:ind w:left="360"/>
      </w:pPr>
    </w:p>
    <w:p w14:paraId="541353E6" w14:textId="656A9179" w:rsidR="0059679F" w:rsidRDefault="0059679F" w:rsidP="00B44CCC">
      <w:pPr>
        <w:pStyle w:val="ListParagraph"/>
        <w:ind w:left="360"/>
      </w:pPr>
      <w:r>
        <w:t>Click on “+” to add a new Variable. Add a variable “</w:t>
      </w:r>
      <w:proofErr w:type="spellStart"/>
      <w:r>
        <w:t>PORecordCount</w:t>
      </w:r>
      <w:proofErr w:type="spellEnd"/>
      <w:r>
        <w:t>” of Data type string</w:t>
      </w:r>
    </w:p>
    <w:p w14:paraId="0817A429" w14:textId="0E018074" w:rsidR="0059679F" w:rsidRDefault="0059679F" w:rsidP="00B44CCC">
      <w:pPr>
        <w:pStyle w:val="ListParagraph"/>
        <w:ind w:left="360"/>
      </w:pPr>
    </w:p>
    <w:p w14:paraId="6AA9A786" w14:textId="64BF7427" w:rsidR="0059679F" w:rsidRDefault="0059679F" w:rsidP="00B44CCC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0F3EFBC3" wp14:editId="613C33BD">
            <wp:extent cx="6400800" cy="151384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D928" w14:textId="36B296F8" w:rsidR="000E0531" w:rsidRDefault="000E0531" w:rsidP="00B44CCC">
      <w:pPr>
        <w:pStyle w:val="ListParagraph"/>
        <w:ind w:left="360"/>
      </w:pPr>
    </w:p>
    <w:p w14:paraId="7C566DD9" w14:textId="01EF4A8C" w:rsidR="000E0531" w:rsidRDefault="000E0531" w:rsidP="00B44CCC">
      <w:pPr>
        <w:pStyle w:val="ListParagraph"/>
        <w:ind w:left="360"/>
      </w:pPr>
      <w:r>
        <w:t xml:space="preserve">Click </w:t>
      </w:r>
      <w:r w:rsidR="00261CA0">
        <w:t xml:space="preserve">the </w:t>
      </w:r>
      <w:r>
        <w:t xml:space="preserve">pencil icon to “Add </w:t>
      </w:r>
      <w:r w:rsidR="00261CA0">
        <w:t>an</w:t>
      </w:r>
      <w:r>
        <w:t xml:space="preserve"> expression” to assign record count</w:t>
      </w:r>
      <w:r w:rsidR="00261CA0">
        <w:t xml:space="preserve"> value</w:t>
      </w:r>
      <w:r w:rsidR="002526DD">
        <w:t xml:space="preserve">. In the expression builder drag and drop the count </w:t>
      </w:r>
      <w:r w:rsidR="000203E2">
        <w:t>element that</w:t>
      </w:r>
      <w:r w:rsidR="002526DD">
        <w:t xml:space="preserve"> we got as a response from </w:t>
      </w:r>
      <w:r w:rsidR="00B823E3">
        <w:t>the GETPO API call</w:t>
      </w:r>
      <w:r w:rsidR="002526DD">
        <w:t xml:space="preserve"> from the earlier step</w:t>
      </w:r>
      <w:r w:rsidR="000203E2">
        <w:t>.</w:t>
      </w:r>
    </w:p>
    <w:p w14:paraId="4ABF8C83" w14:textId="317E5BA0" w:rsidR="000203E2" w:rsidRDefault="000203E2" w:rsidP="00B44CCC">
      <w:pPr>
        <w:pStyle w:val="ListParagraph"/>
        <w:ind w:left="360"/>
      </w:pPr>
    </w:p>
    <w:p w14:paraId="578DE164" w14:textId="0DA7E762" w:rsidR="000203E2" w:rsidRDefault="000203E2" w:rsidP="00B44CCC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7D644C33" wp14:editId="4A9A16C1">
            <wp:extent cx="4936638" cy="3026629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9860" cy="30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B488" w14:textId="5B670DEF" w:rsidR="000203E2" w:rsidRDefault="000203E2" w:rsidP="00B44CCC">
      <w:pPr>
        <w:pStyle w:val="ListParagraph"/>
        <w:ind w:left="360"/>
      </w:pPr>
    </w:p>
    <w:p w14:paraId="1B8E6AB6" w14:textId="1E11588A" w:rsidR="009368A5" w:rsidRDefault="00006490" w:rsidP="00B44CCC">
      <w:pPr>
        <w:pStyle w:val="ListParagraph"/>
        <w:ind w:left="360"/>
      </w:pPr>
      <w:r>
        <w:t xml:space="preserve">Validate and Close the </w:t>
      </w:r>
      <w:r w:rsidR="00B77B4A">
        <w:t xml:space="preserve">Expression </w:t>
      </w:r>
      <w:r>
        <w:t>Builder…Save your integration</w:t>
      </w:r>
    </w:p>
    <w:p w14:paraId="525D8F94" w14:textId="6A59FD13" w:rsidR="00006490" w:rsidRDefault="00006490" w:rsidP="00B44CCC">
      <w:pPr>
        <w:pStyle w:val="ListParagraph"/>
        <w:ind w:left="360"/>
      </w:pPr>
    </w:p>
    <w:p w14:paraId="194EB9B7" w14:textId="6EDC7248" w:rsidR="00006490" w:rsidRDefault="00006490" w:rsidP="00B44CCC">
      <w:pPr>
        <w:pStyle w:val="ListParagraph"/>
        <w:ind w:left="360"/>
      </w:pPr>
      <w:r>
        <w:t>Integration so far…</w:t>
      </w:r>
    </w:p>
    <w:p w14:paraId="1A19241A" w14:textId="518ABB4E" w:rsidR="00006490" w:rsidRDefault="00006490" w:rsidP="00B44CCC">
      <w:pPr>
        <w:pStyle w:val="ListParagraph"/>
        <w:ind w:left="360"/>
      </w:pPr>
    </w:p>
    <w:p w14:paraId="5F720852" w14:textId="6ABBCE58" w:rsidR="0059679F" w:rsidRDefault="00006490" w:rsidP="00490BBF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3A974D04" wp14:editId="5F4FD905">
            <wp:extent cx="1710994" cy="3080907"/>
            <wp:effectExtent l="0" t="0" r="381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6543" cy="309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2FA" w14:textId="5615CEE5" w:rsidR="0052354B" w:rsidRDefault="0052354B" w:rsidP="005644EE"/>
    <w:p w14:paraId="661F1301" w14:textId="01C18F55" w:rsidR="007E2113" w:rsidRDefault="0034519A" w:rsidP="007C1CC6">
      <w:pPr>
        <w:pStyle w:val="ListParagraph"/>
        <w:numPr>
          <w:ilvl w:val="0"/>
          <w:numId w:val="7"/>
        </w:numPr>
      </w:pPr>
      <w:r>
        <w:t>Next we will try to build an if-else logic as per below pseudo code</w:t>
      </w:r>
    </w:p>
    <w:p w14:paraId="0B344E0E" w14:textId="6BBC4638" w:rsidR="00FC492F" w:rsidRDefault="00FC492F" w:rsidP="00FC492F"/>
    <w:p w14:paraId="658531F6" w14:textId="77777777" w:rsidR="00FC492F" w:rsidRDefault="00FC492F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  <w:r>
        <w:t xml:space="preserve">Search for PO record based on </w:t>
      </w:r>
      <w:proofErr w:type="spellStart"/>
      <w:r>
        <w:t>POHeaderID</w:t>
      </w:r>
      <w:proofErr w:type="spellEnd"/>
      <w:r>
        <w:t xml:space="preserve"> (Implemented already in previous steps)</w:t>
      </w:r>
    </w:p>
    <w:p w14:paraId="41DA8E66" w14:textId="77777777" w:rsidR="00FC492F" w:rsidRDefault="00FC492F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  <w:r>
        <w:t xml:space="preserve">If (count of </w:t>
      </w:r>
      <w:proofErr w:type="spellStart"/>
      <w:r>
        <w:t>PORecords</w:t>
      </w:r>
      <w:proofErr w:type="spellEnd"/>
      <w:r>
        <w:t xml:space="preserve"> in VBCS) = 1</w:t>
      </w:r>
    </w:p>
    <w:p w14:paraId="7895A556" w14:textId="77777777" w:rsidR="00FC492F" w:rsidRDefault="00FC492F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  <w:r>
        <w:t>-</w:t>
      </w:r>
      <w:r>
        <w:tab/>
        <w:t>Update existing VBCS PO Record</w:t>
      </w:r>
    </w:p>
    <w:p w14:paraId="1FF4BC9F" w14:textId="77777777" w:rsidR="00FC492F" w:rsidRDefault="00FC492F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  <w:r>
        <w:t xml:space="preserve">        Else</w:t>
      </w:r>
    </w:p>
    <w:p w14:paraId="30DECE0D" w14:textId="0AF4D44A" w:rsidR="00FC492F" w:rsidRDefault="00FC492F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  <w:r>
        <w:t>-</w:t>
      </w:r>
      <w:r>
        <w:tab/>
        <w:t>Insert a new PO Record</w:t>
      </w:r>
    </w:p>
    <w:p w14:paraId="30B57372" w14:textId="3B26AB2B" w:rsidR="00691540" w:rsidRDefault="00691540" w:rsidP="00FC492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</w:pPr>
    </w:p>
    <w:p w14:paraId="46326542" w14:textId="1663636E" w:rsidR="00BD5E18" w:rsidRDefault="00BD5E18" w:rsidP="005644EE"/>
    <w:p w14:paraId="7DEA2D40" w14:textId="5288C9A2" w:rsidR="00BD5E18" w:rsidRDefault="00D658A0" w:rsidP="005644EE">
      <w:r>
        <w:rPr>
          <w:noProof/>
          <w:lang w:val="en-US"/>
        </w:rPr>
        <w:lastRenderedPageBreak/>
        <w:drawing>
          <wp:inline distT="0" distB="0" distL="0" distR="0" wp14:anchorId="64AC24DD" wp14:editId="57417C08">
            <wp:extent cx="4790782" cy="162437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643" cy="16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1798" w14:textId="71CA918F" w:rsidR="005644EE" w:rsidRDefault="005644EE" w:rsidP="00922FA4"/>
    <w:p w14:paraId="2E29261C" w14:textId="2AFD61A4" w:rsidR="00346A68" w:rsidRDefault="00193C63" w:rsidP="00922FA4">
      <w:r>
        <w:t xml:space="preserve">Hover on the wiring next to the </w:t>
      </w:r>
      <w:proofErr w:type="spellStart"/>
      <w:r>
        <w:t>PORecord</w:t>
      </w:r>
      <w:proofErr w:type="spellEnd"/>
      <w:r>
        <w:t xml:space="preserve"> </w:t>
      </w:r>
      <w:proofErr w:type="spellStart"/>
      <w:r>
        <w:t>Acitivity</w:t>
      </w:r>
      <w:proofErr w:type="spellEnd"/>
      <w:r>
        <w:t xml:space="preserve"> and Select the “Switch” </w:t>
      </w:r>
      <w:del w:id="48" w:author="Vicram Rajagopalan" w:date="2019-11-15T14:26:00Z">
        <w:r w:rsidDel="00B4044B">
          <w:delText>Activity</w:delText>
        </w:r>
      </w:del>
      <w:ins w:id="49" w:author="Vicram Rajagopalan" w:date="2019-11-15T14:26:00Z">
        <w:r w:rsidR="00B4044B">
          <w:t>Action</w:t>
        </w:r>
      </w:ins>
    </w:p>
    <w:p w14:paraId="1DD7BD22" w14:textId="787F75A6" w:rsidR="00193C63" w:rsidRDefault="00193C63" w:rsidP="00922FA4"/>
    <w:p w14:paraId="4CD15944" w14:textId="28CCE72E" w:rsidR="00193C63" w:rsidRDefault="00193C63" w:rsidP="00922FA4">
      <w:r>
        <w:rPr>
          <w:noProof/>
          <w:lang w:val="en-US"/>
        </w:rPr>
        <w:drawing>
          <wp:inline distT="0" distB="0" distL="0" distR="0" wp14:anchorId="76440A86" wp14:editId="70A9F409">
            <wp:extent cx="2496368" cy="19504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4228" cy="195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775" w14:textId="3F63C5E9" w:rsidR="00CB3A77" w:rsidRDefault="00CB3A77" w:rsidP="00922FA4">
      <w:r>
        <w:t>Below construct is created</w:t>
      </w:r>
    </w:p>
    <w:p w14:paraId="555E9917" w14:textId="2923E205" w:rsidR="00CB3A77" w:rsidRDefault="00CB3A77" w:rsidP="00922FA4"/>
    <w:p w14:paraId="60A2AB69" w14:textId="5C485B73" w:rsidR="00CB3A77" w:rsidRDefault="00CB3A77" w:rsidP="00922FA4">
      <w:r>
        <w:rPr>
          <w:noProof/>
          <w:lang w:val="en-US"/>
        </w:rPr>
        <w:drawing>
          <wp:inline distT="0" distB="0" distL="0" distR="0" wp14:anchorId="5EE94402" wp14:editId="5C183C44">
            <wp:extent cx="1781168" cy="1385624"/>
            <wp:effectExtent l="0" t="0" r="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7895" cy="143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23CF" w14:textId="77777777" w:rsidR="00CB3A77" w:rsidRDefault="00CB3A77" w:rsidP="00922FA4"/>
    <w:p w14:paraId="772EDA5B" w14:textId="319B8869" w:rsidR="00193C63" w:rsidRDefault="00261396" w:rsidP="00922FA4">
      <w:pPr>
        <w:rPr>
          <w:b/>
        </w:rPr>
      </w:pPr>
      <w:r w:rsidRPr="00CB3A77">
        <w:rPr>
          <w:b/>
        </w:rPr>
        <w:t>If – Flow (Condition 1)</w:t>
      </w:r>
    </w:p>
    <w:p w14:paraId="36CCE290" w14:textId="15BBC55F" w:rsidR="00CB3A77" w:rsidRDefault="00F55C41" w:rsidP="00922FA4">
      <w:r>
        <w:t>Select Condition</w:t>
      </w:r>
      <w:r w:rsidR="00CB3A77">
        <w:t xml:space="preserve"> “1” and click on Edit icon which brings up </w:t>
      </w:r>
      <w:r w:rsidR="00814234">
        <w:t>an</w:t>
      </w:r>
      <w:r w:rsidR="00CB3A77">
        <w:t xml:space="preserve"> Expression builder and provide the condition as per below</w:t>
      </w:r>
    </w:p>
    <w:p w14:paraId="56705CF2" w14:textId="77777777" w:rsidR="00F209D2" w:rsidRDefault="00F209D2" w:rsidP="00922FA4"/>
    <w:p w14:paraId="4B651158" w14:textId="1E59539A" w:rsidR="006E56D5" w:rsidRDefault="006E56D5" w:rsidP="00922FA4">
      <w:r>
        <w:rPr>
          <w:noProof/>
          <w:lang w:val="en-US"/>
        </w:rPr>
        <w:drawing>
          <wp:inline distT="0" distB="0" distL="0" distR="0" wp14:anchorId="63E90B31" wp14:editId="7E32566E">
            <wp:extent cx="6400800" cy="22555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04F" w14:textId="11CB71DB" w:rsidR="00CB3A77" w:rsidRDefault="00CB3A77" w:rsidP="00922FA4"/>
    <w:p w14:paraId="3103E671" w14:textId="29103302" w:rsidR="00244698" w:rsidRDefault="00244698" w:rsidP="007C1CC6">
      <w:pPr>
        <w:pStyle w:val="ListParagraph"/>
        <w:numPr>
          <w:ilvl w:val="0"/>
          <w:numId w:val="7"/>
        </w:numPr>
      </w:pPr>
      <w:r>
        <w:t xml:space="preserve">Hover on the wiring next to the If Condition (1) </w:t>
      </w:r>
      <w:del w:id="50" w:author="Vicram Rajagopalan" w:date="2019-11-15T14:26:00Z">
        <w:r w:rsidDel="00B4044B">
          <w:delText>activity</w:delText>
        </w:r>
      </w:del>
      <w:ins w:id="51" w:author="Vicram Rajagopalan" w:date="2019-11-15T14:26:00Z">
        <w:r w:rsidR="00B4044B">
          <w:t>Action</w:t>
        </w:r>
      </w:ins>
      <w:r>
        <w:t xml:space="preserve"> and Click on “+” Sign and select the “Assign” </w:t>
      </w:r>
      <w:del w:id="52" w:author="Vicram Rajagopalan" w:date="2019-11-15T14:26:00Z">
        <w:r w:rsidDel="00B4044B">
          <w:delText>Activity</w:delText>
        </w:r>
      </w:del>
      <w:ins w:id="53" w:author="Vicram Rajagopalan" w:date="2019-11-15T14:26:00Z">
        <w:r w:rsidR="00B4044B">
          <w:t>Action</w:t>
        </w:r>
      </w:ins>
    </w:p>
    <w:p w14:paraId="093DB782" w14:textId="1FB59925" w:rsidR="00244698" w:rsidRDefault="00244698" w:rsidP="00244698">
      <w:pPr>
        <w:pStyle w:val="ListParagraph"/>
        <w:ind w:left="360"/>
      </w:pPr>
    </w:p>
    <w:p w14:paraId="526D27ED" w14:textId="549B29D1" w:rsidR="00E43393" w:rsidRDefault="00E43393" w:rsidP="00FB557E">
      <w:pPr>
        <w:pStyle w:val="ListParagraph"/>
        <w:ind w:left="360"/>
      </w:pPr>
      <w:r>
        <w:t>Provide a name for the Assign Action</w:t>
      </w:r>
      <w:r w:rsidR="00FB557E">
        <w:t xml:space="preserve"> as “</w:t>
      </w:r>
      <w:proofErr w:type="spellStart"/>
      <w:r w:rsidR="00FB557E">
        <w:t>AssignVBCSPOId</w:t>
      </w:r>
      <w:proofErr w:type="spellEnd"/>
      <w:r w:rsidR="00FB557E">
        <w:t>”</w:t>
      </w:r>
    </w:p>
    <w:p w14:paraId="21F53A30" w14:textId="55B7884F" w:rsidR="00E43393" w:rsidRDefault="00E43393" w:rsidP="00244698">
      <w:pPr>
        <w:pStyle w:val="ListParagraph"/>
        <w:ind w:left="360"/>
      </w:pPr>
    </w:p>
    <w:p w14:paraId="3D39D6D1" w14:textId="2CD49DCD" w:rsidR="00D84252" w:rsidRDefault="00E43393" w:rsidP="00D84252">
      <w:pPr>
        <w:pStyle w:val="ListParagraph"/>
        <w:ind w:left="360"/>
      </w:pPr>
      <w:r>
        <w:t xml:space="preserve">Create a Variable </w:t>
      </w:r>
      <w:r w:rsidR="007A137C">
        <w:t>“</w:t>
      </w:r>
      <w:proofErr w:type="spellStart"/>
      <w:r w:rsidR="007A137C">
        <w:t>VBCSPOId</w:t>
      </w:r>
      <w:proofErr w:type="spellEnd"/>
      <w:r w:rsidR="007A137C">
        <w:t>”</w:t>
      </w:r>
      <w:r>
        <w:t xml:space="preserve"> of String data type</w:t>
      </w:r>
      <w:r w:rsidR="00D84252">
        <w:t xml:space="preserve"> and add an expression as below. Validate and Close the expression builder.</w:t>
      </w:r>
    </w:p>
    <w:p w14:paraId="2AF0B3F7" w14:textId="21F1553B" w:rsidR="00D84252" w:rsidRDefault="007A137C" w:rsidP="00D84252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425F8982" wp14:editId="387275AD">
            <wp:extent cx="6400800" cy="261493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F05A" w14:textId="73B6856E" w:rsidR="00D84252" w:rsidRDefault="00D84252" w:rsidP="00D84252">
      <w:pPr>
        <w:pStyle w:val="ListParagraph"/>
        <w:ind w:left="360"/>
      </w:pPr>
    </w:p>
    <w:p w14:paraId="4AFDE6CE" w14:textId="4D2EF2E1" w:rsidR="002670F4" w:rsidRDefault="0010761B" w:rsidP="00D84252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1D28908F" wp14:editId="14854DD9">
            <wp:extent cx="6400800" cy="1689100"/>
            <wp:effectExtent l="0" t="0" r="0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CA0F" w14:textId="3C64883C" w:rsidR="002670F4" w:rsidRDefault="002670F4" w:rsidP="00D84252">
      <w:pPr>
        <w:pStyle w:val="ListParagraph"/>
        <w:ind w:left="360"/>
      </w:pPr>
    </w:p>
    <w:p w14:paraId="4CBE5F1F" w14:textId="6E1E92DC" w:rsidR="00E43393" w:rsidRDefault="00E43393" w:rsidP="00244698">
      <w:pPr>
        <w:pStyle w:val="ListParagraph"/>
        <w:ind w:left="360"/>
      </w:pPr>
    </w:p>
    <w:p w14:paraId="25F50606" w14:textId="66F223D7" w:rsidR="00E43393" w:rsidRDefault="00F230E7" w:rsidP="00244698">
      <w:pPr>
        <w:pStyle w:val="ListParagraph"/>
        <w:ind w:left="360"/>
      </w:pPr>
      <w:r>
        <w:t>Validate and Close the Assign window</w:t>
      </w:r>
      <w:r w:rsidR="00982605">
        <w:t>. Save your integration.</w:t>
      </w:r>
    </w:p>
    <w:p w14:paraId="49AEEC78" w14:textId="77777777" w:rsidR="00F230E7" w:rsidRDefault="00F230E7" w:rsidP="00244698">
      <w:pPr>
        <w:pStyle w:val="ListParagraph"/>
        <w:ind w:left="360"/>
      </w:pPr>
    </w:p>
    <w:p w14:paraId="44DB9927" w14:textId="22E6A59C" w:rsidR="00CB3A77" w:rsidRDefault="003874F1" w:rsidP="007C1CC6">
      <w:pPr>
        <w:pStyle w:val="ListParagraph"/>
        <w:numPr>
          <w:ilvl w:val="0"/>
          <w:numId w:val="7"/>
        </w:numPr>
      </w:pPr>
      <w:r>
        <w:t xml:space="preserve">Hover on the wiring next to the </w:t>
      </w:r>
      <w:r w:rsidR="00513264">
        <w:t>Assign</w:t>
      </w:r>
      <w:r>
        <w:t xml:space="preserve"> </w:t>
      </w:r>
      <w:del w:id="54" w:author="Vicram Rajagopalan" w:date="2019-11-15T14:26:00Z">
        <w:r w:rsidDel="00B4044B">
          <w:delText>activity</w:delText>
        </w:r>
      </w:del>
      <w:ins w:id="55" w:author="Vicram Rajagopalan" w:date="2019-11-15T14:26:00Z">
        <w:r w:rsidR="00B4044B">
          <w:t>Action</w:t>
        </w:r>
      </w:ins>
      <w:r>
        <w:t xml:space="preserve"> and Click on “+” Sign and select the REST Connection cr</w:t>
      </w:r>
      <w:r w:rsidR="000F6F2E">
        <w:t>eated earlier ex: VBCS_REST_CON_&lt;</w:t>
      </w:r>
      <w:proofErr w:type="spellStart"/>
      <w:r w:rsidR="000F6F2E">
        <w:t>ClassId</w:t>
      </w:r>
      <w:proofErr w:type="spellEnd"/>
      <w:r w:rsidR="000F6F2E">
        <w:t>&gt;_</w:t>
      </w:r>
      <w:r>
        <w:t>&lt;</w:t>
      </w:r>
      <w:proofErr w:type="spellStart"/>
      <w:r>
        <w:t>StudentId</w:t>
      </w:r>
      <w:proofErr w:type="spellEnd"/>
      <w:r>
        <w:t>&gt;</w:t>
      </w:r>
    </w:p>
    <w:p w14:paraId="65A373CD" w14:textId="4D23BF6E" w:rsidR="003874F1" w:rsidRDefault="003874F1" w:rsidP="003874F1">
      <w:pPr>
        <w:pStyle w:val="ListParagraph"/>
        <w:ind w:left="360"/>
      </w:pPr>
    </w:p>
    <w:p w14:paraId="6F73BCC5" w14:textId="5C648159" w:rsidR="0058335E" w:rsidRDefault="0058335E" w:rsidP="003874F1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16C32C1F" wp14:editId="2CC13A0C">
            <wp:extent cx="5693963" cy="2160091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1" cy="21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9ED" w14:textId="04705B36" w:rsidR="003874F1" w:rsidRDefault="003874F1" w:rsidP="003874F1">
      <w:pPr>
        <w:pStyle w:val="ListParagraph"/>
        <w:ind w:left="360"/>
      </w:pPr>
    </w:p>
    <w:p w14:paraId="771D51C6" w14:textId="77777777" w:rsidR="00A55276" w:rsidRDefault="00A55276" w:rsidP="003874F1">
      <w:pPr>
        <w:pStyle w:val="ListParagraph"/>
        <w:ind w:left="360"/>
      </w:pPr>
    </w:p>
    <w:p w14:paraId="3EDA4A0F" w14:textId="42CA2CFD" w:rsidR="003874F1" w:rsidRDefault="00244698" w:rsidP="007C1CC6">
      <w:pPr>
        <w:pStyle w:val="ListParagraph"/>
        <w:numPr>
          <w:ilvl w:val="0"/>
          <w:numId w:val="7"/>
        </w:numPr>
      </w:pPr>
      <w:r>
        <w:t>In the Basic Info Page</w:t>
      </w:r>
      <w:r w:rsidR="00655234">
        <w:t xml:space="preserve"> provide the details as per below</w:t>
      </w:r>
      <w:r w:rsidR="00493574">
        <w:t xml:space="preserve"> and Click Next</w:t>
      </w:r>
    </w:p>
    <w:p w14:paraId="31904005" w14:textId="4BE4FB7E" w:rsidR="00655234" w:rsidRDefault="00655234" w:rsidP="00655234"/>
    <w:p w14:paraId="2A910178" w14:textId="184F044D" w:rsidR="00655234" w:rsidRDefault="00655234" w:rsidP="00655234">
      <w:r>
        <w:rPr>
          <w:noProof/>
          <w:lang w:val="en-US"/>
        </w:rPr>
        <w:drawing>
          <wp:inline distT="0" distB="0" distL="0" distR="0" wp14:anchorId="3DD8089D" wp14:editId="39FC8336">
            <wp:extent cx="6400800" cy="44018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AA1B" w14:textId="77777777" w:rsidR="001B419B" w:rsidRDefault="001B419B" w:rsidP="00655234"/>
    <w:p w14:paraId="5E1EDCBE" w14:textId="7C33DCF8" w:rsidR="00655234" w:rsidRDefault="00F36266" w:rsidP="007C1CC6">
      <w:pPr>
        <w:pStyle w:val="ListParagraph"/>
        <w:numPr>
          <w:ilvl w:val="0"/>
          <w:numId w:val="7"/>
        </w:numPr>
      </w:pPr>
      <w:r>
        <w:t>Nothing to Specify in Review Parameters page</w:t>
      </w:r>
      <w:r w:rsidR="009D56F6">
        <w:t>. Click Next</w:t>
      </w:r>
    </w:p>
    <w:p w14:paraId="31BD8445" w14:textId="4E880FED" w:rsidR="00F36266" w:rsidRDefault="00F36266" w:rsidP="00F36266">
      <w:pPr>
        <w:pStyle w:val="ListParagraph"/>
        <w:ind w:left="360"/>
      </w:pPr>
    </w:p>
    <w:p w14:paraId="54D7CE2A" w14:textId="6ACD94E1" w:rsidR="00F36266" w:rsidRDefault="00F36266" w:rsidP="00F36266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777F8F40" wp14:editId="65864337">
            <wp:extent cx="5076883" cy="2786242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2164" cy="278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7E43" w14:textId="77777777" w:rsidR="009D56F6" w:rsidRDefault="009D56F6" w:rsidP="00F36266">
      <w:pPr>
        <w:pStyle w:val="ListParagraph"/>
        <w:ind w:left="360"/>
      </w:pPr>
    </w:p>
    <w:p w14:paraId="3CC65536" w14:textId="77777777" w:rsidR="00F36266" w:rsidRDefault="00F36266" w:rsidP="00F36266">
      <w:pPr>
        <w:pStyle w:val="ListParagraph"/>
        <w:ind w:left="360"/>
      </w:pPr>
    </w:p>
    <w:p w14:paraId="3F0CDD15" w14:textId="60B9B711" w:rsidR="00F36266" w:rsidRDefault="00413141" w:rsidP="007C1CC6">
      <w:pPr>
        <w:pStyle w:val="ListParagraph"/>
        <w:numPr>
          <w:ilvl w:val="0"/>
          <w:numId w:val="7"/>
        </w:numPr>
      </w:pPr>
      <w:r>
        <w:t>In the Request Page Select the request payload format as “JSON Sample”. Select the “inline” link and provide the below Sample JSON request</w:t>
      </w:r>
      <w:r w:rsidR="00CA5DF4">
        <w:t xml:space="preserve"> and Click Next</w:t>
      </w:r>
    </w:p>
    <w:p w14:paraId="4FB0EF40" w14:textId="51D74F8D" w:rsidR="00593960" w:rsidRDefault="00593960" w:rsidP="00593960">
      <w:pPr>
        <w:pStyle w:val="ListParagraph"/>
        <w:ind w:left="360"/>
      </w:pPr>
    </w:p>
    <w:p w14:paraId="4C13C43D" w14:textId="004270A6" w:rsidR="00593960" w:rsidRDefault="00593960" w:rsidP="00593960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0FE83F37" wp14:editId="52DB5B09">
            <wp:extent cx="4364437" cy="2912656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134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C647" w14:textId="1DF367BD" w:rsidR="00413141" w:rsidRDefault="00413141" w:rsidP="00413141">
      <w:pPr>
        <w:pStyle w:val="ListParagraph"/>
        <w:ind w:left="360"/>
      </w:pPr>
    </w:p>
    <w:p w14:paraId="4F4C2FE9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>{</w:t>
      </w:r>
    </w:p>
    <w:p w14:paraId="38D6EF89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orderNumber</w:t>
      </w:r>
      <w:proofErr w:type="spellEnd"/>
      <w:r>
        <w:t>": "163521",</w:t>
      </w:r>
    </w:p>
    <w:p w14:paraId="28B03835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procurementBUId</w:t>
      </w:r>
      <w:proofErr w:type="spellEnd"/>
      <w:r>
        <w:t>": "300000046987012",</w:t>
      </w:r>
    </w:p>
    <w:p w14:paraId="0B691024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procurementBusinessUnit</w:t>
      </w:r>
      <w:proofErr w:type="spellEnd"/>
      <w:r>
        <w:t>": "US1 Business Unit",</w:t>
      </w:r>
    </w:p>
    <w:p w14:paraId="589CE21C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supplierId</w:t>
      </w:r>
      <w:proofErr w:type="spellEnd"/>
      <w:r>
        <w:t>": "300000047414679",</w:t>
      </w:r>
    </w:p>
    <w:p w14:paraId="159B2C62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"supplier": "Dell.",</w:t>
      </w:r>
    </w:p>
    <w:p w14:paraId="7D0267C4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soldToLegalEntity</w:t>
      </w:r>
      <w:proofErr w:type="spellEnd"/>
      <w:r>
        <w:t>": "US1 Legal Entity",</w:t>
      </w:r>
    </w:p>
    <w:p w14:paraId="6053C4EF" w14:textId="77777777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lOCId</w:t>
      </w:r>
      <w:proofErr w:type="spellEnd"/>
      <w:r>
        <w:t>": 2</w:t>
      </w:r>
    </w:p>
    <w:p w14:paraId="1DDF7E40" w14:textId="08B6F30C" w:rsidR="00413141" w:rsidRDefault="00413141" w:rsidP="004131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>}</w:t>
      </w:r>
    </w:p>
    <w:p w14:paraId="30C60041" w14:textId="77777777" w:rsidR="00413141" w:rsidRDefault="00413141" w:rsidP="00413141">
      <w:pPr>
        <w:pStyle w:val="ListParagraph"/>
        <w:ind w:left="360"/>
      </w:pPr>
    </w:p>
    <w:p w14:paraId="16452DB8" w14:textId="5840C040" w:rsidR="00593960" w:rsidRDefault="00593960" w:rsidP="007C1CC6">
      <w:pPr>
        <w:pStyle w:val="ListParagraph"/>
        <w:numPr>
          <w:ilvl w:val="0"/>
          <w:numId w:val="7"/>
        </w:numPr>
      </w:pPr>
      <w:r>
        <w:t>In the Response page Select the request payload format as “JSON Sample”. Select the “inline” link and provide the below Sample JSON Response and Click Next</w:t>
      </w:r>
    </w:p>
    <w:p w14:paraId="471C3296" w14:textId="1FCD8E71" w:rsidR="004D25FF" w:rsidRDefault="004D25FF" w:rsidP="004D25FF">
      <w:pPr>
        <w:pStyle w:val="ListParagraph"/>
        <w:ind w:left="360"/>
      </w:pPr>
    </w:p>
    <w:p w14:paraId="2579E26A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lastRenderedPageBreak/>
        <w:t>{</w:t>
      </w:r>
    </w:p>
    <w:p w14:paraId="4FEFB00F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"id": 24,</w:t>
      </w:r>
    </w:p>
    <w:p w14:paraId="39420817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creationDate</w:t>
      </w:r>
      <w:proofErr w:type="spellEnd"/>
      <w:r>
        <w:t>": "2019-01-13T23:12:09+00:00",</w:t>
      </w:r>
    </w:p>
    <w:p w14:paraId="353D2FA0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lastUpdateDate</w:t>
      </w:r>
      <w:proofErr w:type="spellEnd"/>
      <w:r>
        <w:t>": "2019-01-22T16:46:08+00:00",</w:t>
      </w:r>
    </w:p>
    <w:p w14:paraId="0758DBBB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createdBy</w:t>
      </w:r>
      <w:proofErr w:type="spellEnd"/>
      <w:r>
        <w:t>": "john.doe@example.com",</w:t>
      </w:r>
    </w:p>
    <w:p w14:paraId="76F236CC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lastUpdatedBy</w:t>
      </w:r>
      <w:proofErr w:type="spellEnd"/>
      <w:r>
        <w:t>": "john.doe@example.com",</w:t>
      </w:r>
    </w:p>
    <w:p w14:paraId="452D3435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pOHeaderId</w:t>
      </w:r>
      <w:proofErr w:type="spellEnd"/>
      <w:r>
        <w:t>": "300000074157561",</w:t>
      </w:r>
    </w:p>
    <w:p w14:paraId="7238B815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orderNumber</w:t>
      </w:r>
      <w:proofErr w:type="spellEnd"/>
      <w:r>
        <w:t>": "163521",</w:t>
      </w:r>
    </w:p>
    <w:p w14:paraId="04FAEDE0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procurementBUId</w:t>
      </w:r>
      <w:proofErr w:type="spellEnd"/>
      <w:r>
        <w:t>": "300000046987012",</w:t>
      </w:r>
    </w:p>
    <w:p w14:paraId="298461C0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procurementBusinessUnit</w:t>
      </w:r>
      <w:proofErr w:type="spellEnd"/>
      <w:r>
        <w:t>": "US1 Business Unit",</w:t>
      </w:r>
    </w:p>
    <w:p w14:paraId="56A6BF24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supplierId</w:t>
      </w:r>
      <w:proofErr w:type="spellEnd"/>
      <w:r>
        <w:t>": "300000047414679",</w:t>
      </w:r>
    </w:p>
    <w:p w14:paraId="55FFB15A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"supplier": "Dell.",</w:t>
      </w:r>
    </w:p>
    <w:p w14:paraId="4D43AB67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soldToLegalEntity</w:t>
      </w:r>
      <w:proofErr w:type="spellEnd"/>
      <w:r>
        <w:t>": "300000046973970",</w:t>
      </w:r>
    </w:p>
    <w:p w14:paraId="381362DD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</w:t>
      </w:r>
      <w:proofErr w:type="spellStart"/>
      <w:r>
        <w:t>lOCId</w:t>
      </w:r>
      <w:proofErr w:type="spellEnd"/>
      <w:r>
        <w:t>": null,</w:t>
      </w:r>
    </w:p>
    <w:p w14:paraId="5AC486F5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"links": [</w:t>
      </w:r>
    </w:p>
    <w:p w14:paraId="407A5A91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{</w:t>
      </w:r>
    </w:p>
    <w:p w14:paraId="30F1464B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rel</w:t>
      </w:r>
      <w:proofErr w:type="spellEnd"/>
      <w:r>
        <w:t>": "self",</w:t>
      </w:r>
    </w:p>
    <w:p w14:paraId="33226804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href</w:t>
      </w:r>
      <w:proofErr w:type="spellEnd"/>
      <w:r>
        <w:t>": "https://oic_host/ic/builder/design/LetterOfCreditPortal/1.0/resources/data/PO/24",</w:t>
      </w:r>
    </w:p>
    <w:p w14:paraId="49FD20D8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"name": "PO",</w:t>
      </w:r>
    </w:p>
    <w:p w14:paraId="0EE1CB93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"kind": "item",</w:t>
      </w:r>
    </w:p>
    <w:p w14:paraId="074B765C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"properties": {</w:t>
      </w:r>
    </w:p>
    <w:p w14:paraId="7508647C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    "</w:t>
      </w:r>
      <w:proofErr w:type="spellStart"/>
      <w:r>
        <w:t>changeIndicator</w:t>
      </w:r>
      <w:proofErr w:type="spellEnd"/>
      <w:r>
        <w:t>": "ACED0005737200136A6176612E7574696C2E41727261794C6973747881D21D99C7619D03000149000473697A65787000000001770400000001737200106A6176612E6C616E672E446F75626C6580B3C24A296BFB0402000144000576616C7565787200106A6176612E6C616E672E4E756D62657286AC951D0B94E08B0200007870400000000000000078"</w:t>
      </w:r>
    </w:p>
    <w:p w14:paraId="5E03EAAC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}</w:t>
      </w:r>
    </w:p>
    <w:p w14:paraId="574EAB9D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},</w:t>
      </w:r>
    </w:p>
    <w:p w14:paraId="001A8BCB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{</w:t>
      </w:r>
    </w:p>
    <w:p w14:paraId="1571917D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rel</w:t>
      </w:r>
      <w:proofErr w:type="spellEnd"/>
      <w:r>
        <w:t>": "canonical",</w:t>
      </w:r>
    </w:p>
    <w:p w14:paraId="40E7185E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</w:t>
      </w:r>
      <w:proofErr w:type="spellStart"/>
      <w:r>
        <w:t>href</w:t>
      </w:r>
      <w:proofErr w:type="spellEnd"/>
      <w:r>
        <w:t>": "https://oic_host/ic/builder/design/LetterOfCreditPortal/1.0/resources/data/PO/24",</w:t>
      </w:r>
    </w:p>
    <w:p w14:paraId="7C9E9994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"name": "PO",</w:t>
      </w:r>
    </w:p>
    <w:p w14:paraId="6B76C776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    "kind": "item"</w:t>
      </w:r>
    </w:p>
    <w:p w14:paraId="46CEEE15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    }</w:t>
      </w:r>
    </w:p>
    <w:p w14:paraId="0B906AFB" w14:textId="77777777" w:rsidR="00931516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 xml:space="preserve">    ]</w:t>
      </w:r>
    </w:p>
    <w:p w14:paraId="2BDE58BF" w14:textId="3E64E05F" w:rsidR="004D25FF" w:rsidRDefault="00931516" w:rsidP="009315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</w:pPr>
      <w:r>
        <w:t>}</w:t>
      </w:r>
    </w:p>
    <w:p w14:paraId="778FCCD3" w14:textId="1100BD48" w:rsidR="00CB3A77" w:rsidRPr="00CB3A77" w:rsidRDefault="00CB3A77" w:rsidP="00931516">
      <w:pPr>
        <w:pStyle w:val="ListParagraph"/>
        <w:ind w:left="360"/>
      </w:pPr>
    </w:p>
    <w:p w14:paraId="4C8B739F" w14:textId="42A235E1" w:rsidR="00261396" w:rsidRDefault="00C75DC0" w:rsidP="007C1CC6">
      <w:pPr>
        <w:pStyle w:val="ListParagraph"/>
        <w:numPr>
          <w:ilvl w:val="0"/>
          <w:numId w:val="7"/>
        </w:numPr>
      </w:pPr>
      <w:r>
        <w:t>Review the Summary Page and Click on Done</w:t>
      </w:r>
    </w:p>
    <w:p w14:paraId="63F9C816" w14:textId="4837763D" w:rsidR="00F0331B" w:rsidRDefault="00F0331B" w:rsidP="00F0331B"/>
    <w:p w14:paraId="12BFCD8B" w14:textId="6CB8F825" w:rsidR="00F0331B" w:rsidRDefault="00F0331B" w:rsidP="00F0331B">
      <w:r>
        <w:rPr>
          <w:noProof/>
          <w:lang w:val="en-US"/>
        </w:rPr>
        <w:drawing>
          <wp:inline distT="0" distB="0" distL="0" distR="0" wp14:anchorId="2BCFA164" wp14:editId="24139A3D">
            <wp:extent cx="3910041" cy="2589238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607" cy="259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A299" w14:textId="23A5D472" w:rsidR="00F0331B" w:rsidRDefault="00F0331B" w:rsidP="00F0331B"/>
    <w:p w14:paraId="2BD3CF70" w14:textId="7CAE4B18" w:rsidR="00F0331B" w:rsidRDefault="00F0331B" w:rsidP="007C1CC6">
      <w:pPr>
        <w:pStyle w:val="ListParagraph"/>
        <w:numPr>
          <w:ilvl w:val="0"/>
          <w:numId w:val="7"/>
        </w:numPr>
      </w:pPr>
      <w:r>
        <w:lastRenderedPageBreak/>
        <w:t xml:space="preserve">A Map </w:t>
      </w:r>
      <w:del w:id="56" w:author="Vicram Rajagopalan" w:date="2019-11-15T14:26:00Z">
        <w:r w:rsidDel="00B4044B">
          <w:delText>activi</w:delText>
        </w:r>
        <w:r w:rsidR="001A1DC9" w:rsidDel="00B4044B">
          <w:delText>ty</w:delText>
        </w:r>
      </w:del>
      <w:ins w:id="57" w:author="Vicram Rajagopalan" w:date="2019-11-15T14:26:00Z">
        <w:r w:rsidR="00B4044B">
          <w:t>Action</w:t>
        </w:r>
      </w:ins>
      <w:r w:rsidR="001A1DC9">
        <w:t xml:space="preserve"> (Map to UPDATEPO) is created. Select the Map </w:t>
      </w:r>
      <w:del w:id="58" w:author="Vicram Rajagopalan" w:date="2019-11-15T14:26:00Z">
        <w:r w:rsidR="001A1DC9" w:rsidDel="00B4044B">
          <w:delText>activity</w:delText>
        </w:r>
      </w:del>
      <w:ins w:id="59" w:author="Vicram Rajagopalan" w:date="2019-11-15T14:26:00Z">
        <w:r w:rsidR="00B4044B">
          <w:t>Action</w:t>
        </w:r>
      </w:ins>
      <w:r w:rsidR="001A1DC9">
        <w:t xml:space="preserve"> and Click on Edit Icon and provide mapping as per below screenshots</w:t>
      </w:r>
    </w:p>
    <w:p w14:paraId="432E0E6D" w14:textId="295AAB91" w:rsidR="001A1DC9" w:rsidRDefault="001A1DC9" w:rsidP="001A1DC9">
      <w:pPr>
        <w:pStyle w:val="ListParagraph"/>
        <w:ind w:left="360"/>
      </w:pPr>
    </w:p>
    <w:p w14:paraId="16749B51" w14:textId="669B39B3" w:rsidR="00834B95" w:rsidRDefault="00834B95" w:rsidP="007C1CC6">
      <w:pPr>
        <w:pStyle w:val="ListParagraph"/>
        <w:numPr>
          <w:ilvl w:val="0"/>
          <w:numId w:val="8"/>
        </w:numPr>
      </w:pPr>
      <w:r>
        <w:t>Map $</w:t>
      </w:r>
      <w:proofErr w:type="spellStart"/>
      <w:proofErr w:type="gramStart"/>
      <w:r>
        <w:t>VBCSPOId</w:t>
      </w:r>
      <w:proofErr w:type="spellEnd"/>
      <w:r>
        <w:t xml:space="preserve">  </w:t>
      </w:r>
      <w:r w:rsidR="00D12713">
        <w:rPr>
          <w:b/>
        </w:rPr>
        <w:t>TO</w:t>
      </w:r>
      <w:proofErr w:type="gramEnd"/>
      <w:r>
        <w:t xml:space="preserve">  </w:t>
      </w:r>
      <w:proofErr w:type="spellStart"/>
      <w:r>
        <w:t>TemplateParameters</w:t>
      </w:r>
      <w:proofErr w:type="spellEnd"/>
      <w:r>
        <w:t>-&gt; ID</w:t>
      </w:r>
    </w:p>
    <w:p w14:paraId="71EB776F" w14:textId="77777777" w:rsidR="00502A5B" w:rsidRDefault="00502A5B" w:rsidP="001A1DC9">
      <w:pPr>
        <w:pStyle w:val="ListParagraph"/>
        <w:ind w:left="360"/>
      </w:pPr>
    </w:p>
    <w:p w14:paraId="631E49C3" w14:textId="1F10E896" w:rsidR="00834B95" w:rsidRDefault="00834B95" w:rsidP="001A1DC9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2ED2F8A9" wp14:editId="3A50A340">
            <wp:extent cx="5463961" cy="2144930"/>
            <wp:effectExtent l="0" t="0" r="3810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6079" cy="214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857A" w14:textId="77777777" w:rsidR="00502A5B" w:rsidRDefault="00502A5B" w:rsidP="001A1DC9">
      <w:pPr>
        <w:pStyle w:val="ListParagraph"/>
        <w:ind w:left="360"/>
      </w:pPr>
    </w:p>
    <w:p w14:paraId="35A16C28" w14:textId="16F9A479" w:rsidR="00B523FA" w:rsidRDefault="00B523FA" w:rsidP="007C1CC6">
      <w:pPr>
        <w:pStyle w:val="ListParagraph"/>
        <w:numPr>
          <w:ilvl w:val="0"/>
          <w:numId w:val="8"/>
        </w:numPr>
      </w:pPr>
      <w:r>
        <w:t xml:space="preserve">Map </w:t>
      </w:r>
      <w:proofErr w:type="spellStart"/>
      <w:r>
        <w:t>onEvent</w:t>
      </w:r>
      <w:proofErr w:type="spellEnd"/>
      <w:r>
        <w:t xml:space="preserve"> -&gt; </w:t>
      </w:r>
      <w:proofErr w:type="spellStart"/>
      <w:r>
        <w:t>getPurchaseOrderResponse</w:t>
      </w:r>
      <w:proofErr w:type="spellEnd"/>
      <w:r>
        <w:t>-&gt;</w:t>
      </w:r>
      <w:r w:rsidRPr="00B523FA">
        <w:t>result</w:t>
      </w:r>
      <w:r>
        <w:t>-&gt;&lt;sequence&gt;-&gt;</w:t>
      </w:r>
      <w:r w:rsidRPr="00B523FA">
        <w:t>Value</w:t>
      </w:r>
      <w:r>
        <w:t xml:space="preserve">-&gt; </w:t>
      </w:r>
      <w:proofErr w:type="spellStart"/>
      <w:r w:rsidRPr="00B523FA">
        <w:t>ProcurementBUId</w:t>
      </w:r>
      <w:proofErr w:type="spellEnd"/>
    </w:p>
    <w:p w14:paraId="2E746716" w14:textId="7CBC6658" w:rsidR="00B523FA" w:rsidRDefault="00B523FA" w:rsidP="001A1DC9">
      <w:pPr>
        <w:pStyle w:val="ListParagraph"/>
        <w:ind w:left="360"/>
      </w:pPr>
      <w:r>
        <w:tab/>
      </w:r>
      <w:r w:rsidRPr="00AE56FC">
        <w:rPr>
          <w:b/>
        </w:rPr>
        <w:t>TO</w:t>
      </w:r>
      <w:r>
        <w:t xml:space="preserve"> request-wrapper -&gt; </w:t>
      </w:r>
      <w:proofErr w:type="spellStart"/>
      <w:r w:rsidR="00167295" w:rsidRPr="00167295">
        <w:t>procurementBUId</w:t>
      </w:r>
      <w:proofErr w:type="spellEnd"/>
    </w:p>
    <w:p w14:paraId="59211D4C" w14:textId="666DD00A" w:rsidR="00C33958" w:rsidRDefault="00C33958" w:rsidP="001A1DC9">
      <w:pPr>
        <w:pStyle w:val="ListParagraph"/>
        <w:ind w:left="360"/>
      </w:pPr>
    </w:p>
    <w:p w14:paraId="1DD2EAE6" w14:textId="673DC64E" w:rsidR="00C33958" w:rsidRDefault="006D487E" w:rsidP="001A1DC9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46EE1C3D" wp14:editId="18DCBCA5">
            <wp:extent cx="6400800" cy="26403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94C" w14:textId="77777777" w:rsidR="006D487E" w:rsidRDefault="006D487E" w:rsidP="001A1DC9">
      <w:pPr>
        <w:pStyle w:val="ListParagraph"/>
        <w:ind w:left="360"/>
      </w:pPr>
    </w:p>
    <w:p w14:paraId="57450044" w14:textId="0D2818C8" w:rsidR="00D6179A" w:rsidRDefault="00D6179A" w:rsidP="001A1DC9">
      <w:pPr>
        <w:pStyle w:val="ListParagraph"/>
        <w:ind w:left="360"/>
      </w:pPr>
    </w:p>
    <w:p w14:paraId="0723C509" w14:textId="77777777" w:rsidR="005F0AE2" w:rsidRDefault="005F0AE2" w:rsidP="007C1CC6">
      <w:pPr>
        <w:pStyle w:val="ListParagraph"/>
        <w:numPr>
          <w:ilvl w:val="0"/>
          <w:numId w:val="8"/>
        </w:numPr>
      </w:pPr>
    </w:p>
    <w:p w14:paraId="033C3DF1" w14:textId="77777777" w:rsidR="005F0AE2" w:rsidRDefault="005F0AE2" w:rsidP="007C1CC6">
      <w:pPr>
        <w:pStyle w:val="ListParagraph"/>
        <w:numPr>
          <w:ilvl w:val="0"/>
          <w:numId w:val="8"/>
        </w:numPr>
      </w:pPr>
    </w:p>
    <w:p w14:paraId="5794B70B" w14:textId="0F59B605" w:rsidR="005F0AE2" w:rsidRDefault="005F0AE2" w:rsidP="005F0AE2">
      <w:pPr>
        <w:ind w:left="360"/>
      </w:pPr>
    </w:p>
    <w:p w14:paraId="7FA88D2B" w14:textId="003CA309" w:rsidR="005F0AE2" w:rsidRDefault="005F0AE2" w:rsidP="005F0AE2">
      <w:pPr>
        <w:ind w:left="360"/>
      </w:pPr>
    </w:p>
    <w:p w14:paraId="31473FDA" w14:textId="15694ECA" w:rsidR="005F0AE2" w:rsidRDefault="005F0AE2" w:rsidP="005F0AE2">
      <w:pPr>
        <w:ind w:left="360"/>
      </w:pPr>
    </w:p>
    <w:p w14:paraId="04004CEA" w14:textId="1A9362F5" w:rsidR="005F0AE2" w:rsidRDefault="005F0AE2" w:rsidP="005F0AE2">
      <w:pPr>
        <w:ind w:left="360"/>
      </w:pPr>
    </w:p>
    <w:p w14:paraId="23482274" w14:textId="215E80A1" w:rsidR="005F0AE2" w:rsidRDefault="005F0AE2" w:rsidP="005F0AE2">
      <w:pPr>
        <w:ind w:left="360"/>
      </w:pPr>
    </w:p>
    <w:p w14:paraId="417954B7" w14:textId="66B3BB1B" w:rsidR="005F0AE2" w:rsidRDefault="005F0AE2" w:rsidP="005F0AE2">
      <w:pPr>
        <w:ind w:left="360"/>
      </w:pPr>
    </w:p>
    <w:p w14:paraId="181DF7B8" w14:textId="50B4F974" w:rsidR="005F0AE2" w:rsidRDefault="005F0AE2" w:rsidP="005F0AE2">
      <w:pPr>
        <w:ind w:left="360"/>
      </w:pPr>
    </w:p>
    <w:p w14:paraId="49D2A60A" w14:textId="3138B1BD" w:rsidR="005F0AE2" w:rsidRDefault="005F0AE2" w:rsidP="005F0AE2">
      <w:pPr>
        <w:ind w:left="360"/>
      </w:pPr>
    </w:p>
    <w:p w14:paraId="67076CE9" w14:textId="22EA0AE7" w:rsidR="005F0AE2" w:rsidRDefault="005F0AE2" w:rsidP="005F0AE2">
      <w:pPr>
        <w:ind w:left="360"/>
      </w:pPr>
    </w:p>
    <w:p w14:paraId="07B0F4BF" w14:textId="2AA9F909" w:rsidR="005F0AE2" w:rsidRDefault="005F0AE2" w:rsidP="005F0AE2">
      <w:pPr>
        <w:ind w:left="360"/>
      </w:pPr>
    </w:p>
    <w:p w14:paraId="55C3AA35" w14:textId="77777777" w:rsidR="005F0AE2" w:rsidRDefault="005F0AE2" w:rsidP="005F0AE2">
      <w:pPr>
        <w:ind w:left="360"/>
      </w:pPr>
    </w:p>
    <w:p w14:paraId="2D07627A" w14:textId="77777777" w:rsidR="005F0AE2" w:rsidRDefault="005F0AE2" w:rsidP="005F0AE2">
      <w:pPr>
        <w:ind w:left="360"/>
      </w:pPr>
    </w:p>
    <w:p w14:paraId="67D7D966" w14:textId="6CF5157E" w:rsidR="002B1266" w:rsidRDefault="002B1266" w:rsidP="007C1CC6">
      <w:pPr>
        <w:pStyle w:val="ListParagraph"/>
        <w:numPr>
          <w:ilvl w:val="0"/>
          <w:numId w:val="8"/>
        </w:numPr>
      </w:pPr>
      <w:r>
        <w:lastRenderedPageBreak/>
        <w:t xml:space="preserve">Map </w:t>
      </w:r>
      <w:proofErr w:type="spellStart"/>
      <w:r>
        <w:t>onEvent</w:t>
      </w:r>
      <w:proofErr w:type="spellEnd"/>
      <w:r>
        <w:t xml:space="preserve"> -&gt; </w:t>
      </w:r>
      <w:proofErr w:type="spellStart"/>
      <w:r>
        <w:t>getPurchaseOrderResponse</w:t>
      </w:r>
      <w:proofErr w:type="spellEnd"/>
      <w:r>
        <w:t>-&gt;</w:t>
      </w:r>
      <w:r w:rsidRPr="00B523FA">
        <w:t>result</w:t>
      </w:r>
      <w:r>
        <w:t>-&gt;&lt;sequence&gt;-&gt;</w:t>
      </w:r>
      <w:r w:rsidRPr="00B523FA">
        <w:t>Value</w:t>
      </w:r>
      <w:r>
        <w:t xml:space="preserve">-&gt; </w:t>
      </w:r>
      <w:proofErr w:type="spellStart"/>
      <w:r w:rsidRPr="002B1266">
        <w:t>ProcurementBusinessUnit</w:t>
      </w:r>
      <w:proofErr w:type="spellEnd"/>
    </w:p>
    <w:p w14:paraId="5EBC0621" w14:textId="041F7D3D" w:rsidR="002B1266" w:rsidRDefault="002B1266" w:rsidP="002B1266">
      <w:pPr>
        <w:pStyle w:val="ListParagraph"/>
        <w:ind w:left="360"/>
      </w:pPr>
      <w:r>
        <w:tab/>
      </w:r>
      <w:r w:rsidRPr="00AE56FC">
        <w:rPr>
          <w:b/>
        </w:rPr>
        <w:t>TO</w:t>
      </w:r>
      <w:r>
        <w:t xml:space="preserve"> request-wrapper -&gt; </w:t>
      </w:r>
      <w:proofErr w:type="spellStart"/>
      <w:r>
        <w:t>procurementBusinessUnit</w:t>
      </w:r>
      <w:proofErr w:type="spellEnd"/>
    </w:p>
    <w:p w14:paraId="471447D4" w14:textId="70147278" w:rsidR="002B1266" w:rsidRDefault="002B1266" w:rsidP="002B1266">
      <w:pPr>
        <w:pStyle w:val="ListParagraph"/>
        <w:ind w:left="360"/>
      </w:pPr>
    </w:p>
    <w:p w14:paraId="5B78595B" w14:textId="65D99255" w:rsidR="002B1266" w:rsidRDefault="00057E2C" w:rsidP="002B1266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762A4605" wp14:editId="06D993B2">
            <wp:extent cx="6400800" cy="26314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82B" w14:textId="77777777" w:rsidR="00474911" w:rsidRDefault="00474911" w:rsidP="002B1266">
      <w:pPr>
        <w:pStyle w:val="ListParagraph"/>
        <w:ind w:left="360"/>
      </w:pPr>
    </w:p>
    <w:p w14:paraId="1E262A98" w14:textId="393CBE58" w:rsidR="00286DA9" w:rsidRDefault="00286DA9" w:rsidP="002B1266">
      <w:pPr>
        <w:pStyle w:val="ListParagraph"/>
        <w:ind w:left="360"/>
      </w:pPr>
    </w:p>
    <w:p w14:paraId="5AAF383A" w14:textId="5DC9F4F4" w:rsidR="00286DA9" w:rsidRDefault="00286DA9" w:rsidP="007C1CC6">
      <w:pPr>
        <w:pStyle w:val="ListParagraph"/>
        <w:numPr>
          <w:ilvl w:val="0"/>
          <w:numId w:val="8"/>
        </w:numPr>
      </w:pPr>
      <w:r>
        <w:t xml:space="preserve">Map </w:t>
      </w:r>
      <w:proofErr w:type="spellStart"/>
      <w:r>
        <w:t>onEvent</w:t>
      </w:r>
      <w:proofErr w:type="spellEnd"/>
      <w:r>
        <w:t xml:space="preserve"> -&gt; </w:t>
      </w:r>
      <w:proofErr w:type="spellStart"/>
      <w:r>
        <w:t>getPurchaseOrderResponse</w:t>
      </w:r>
      <w:proofErr w:type="spellEnd"/>
      <w:r>
        <w:t>-&gt;</w:t>
      </w:r>
      <w:r w:rsidRPr="00B523FA">
        <w:t>result</w:t>
      </w:r>
      <w:r>
        <w:t>-&gt;&lt;sequence&gt;-&gt;</w:t>
      </w:r>
      <w:r w:rsidRPr="00B523FA">
        <w:t>Value</w:t>
      </w:r>
      <w:r>
        <w:t xml:space="preserve">-&gt; </w:t>
      </w:r>
      <w:r w:rsidR="00990E22" w:rsidRPr="00990E22">
        <w:t>Supplier</w:t>
      </w:r>
    </w:p>
    <w:p w14:paraId="6A5F077D" w14:textId="5EFD9EB3" w:rsidR="00286DA9" w:rsidRDefault="00286DA9" w:rsidP="00286DA9">
      <w:pPr>
        <w:pStyle w:val="ListParagraph"/>
        <w:ind w:left="360"/>
      </w:pPr>
      <w:r>
        <w:tab/>
      </w:r>
      <w:r w:rsidRPr="00AE56FC">
        <w:rPr>
          <w:b/>
        </w:rPr>
        <w:t>TO</w:t>
      </w:r>
      <w:r>
        <w:t xml:space="preserve"> request-wrapper -&gt; </w:t>
      </w:r>
      <w:r w:rsidR="00990E22">
        <w:t>supplier</w:t>
      </w:r>
    </w:p>
    <w:p w14:paraId="42BE2539" w14:textId="13A6E0A3" w:rsidR="00076859" w:rsidRDefault="00076859" w:rsidP="00286DA9">
      <w:pPr>
        <w:pStyle w:val="ListParagraph"/>
        <w:ind w:left="360"/>
      </w:pPr>
    </w:p>
    <w:p w14:paraId="04049A65" w14:textId="77777777" w:rsidR="00076859" w:rsidRDefault="00076859" w:rsidP="00286DA9">
      <w:pPr>
        <w:pStyle w:val="ListParagraph"/>
        <w:ind w:left="360"/>
      </w:pPr>
    </w:p>
    <w:p w14:paraId="1E54274D" w14:textId="5D56616A" w:rsidR="00C373EA" w:rsidRDefault="00C373EA" w:rsidP="00286DA9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3667429C" wp14:editId="2A624921">
            <wp:extent cx="6400800" cy="2579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052F" w14:textId="27A7C892" w:rsidR="00076859" w:rsidRDefault="00076859" w:rsidP="00286DA9">
      <w:pPr>
        <w:pStyle w:val="ListParagraph"/>
        <w:ind w:left="360"/>
      </w:pPr>
    </w:p>
    <w:p w14:paraId="6AC6637A" w14:textId="57E32260" w:rsidR="00076859" w:rsidRDefault="00076859" w:rsidP="00286DA9">
      <w:pPr>
        <w:pStyle w:val="ListParagraph"/>
        <w:ind w:left="360"/>
      </w:pPr>
    </w:p>
    <w:p w14:paraId="3FAA9BCF" w14:textId="0F28335D" w:rsidR="00076859" w:rsidRDefault="00076859" w:rsidP="00286DA9">
      <w:pPr>
        <w:pStyle w:val="ListParagraph"/>
        <w:ind w:left="360"/>
      </w:pPr>
    </w:p>
    <w:p w14:paraId="14471E20" w14:textId="075B72F7" w:rsidR="00076859" w:rsidRDefault="00076859" w:rsidP="00286DA9">
      <w:pPr>
        <w:pStyle w:val="ListParagraph"/>
        <w:ind w:left="360"/>
      </w:pPr>
    </w:p>
    <w:p w14:paraId="5A563031" w14:textId="3783A610" w:rsidR="00076859" w:rsidRDefault="00076859" w:rsidP="00286DA9">
      <w:pPr>
        <w:pStyle w:val="ListParagraph"/>
        <w:ind w:left="360"/>
      </w:pPr>
    </w:p>
    <w:p w14:paraId="50867A9E" w14:textId="521AF230" w:rsidR="00076859" w:rsidRDefault="00076859" w:rsidP="00286DA9">
      <w:pPr>
        <w:pStyle w:val="ListParagraph"/>
        <w:ind w:left="360"/>
      </w:pPr>
    </w:p>
    <w:p w14:paraId="6EC9FFC4" w14:textId="5665E45C" w:rsidR="00076859" w:rsidRDefault="00076859" w:rsidP="00286DA9">
      <w:pPr>
        <w:pStyle w:val="ListParagraph"/>
        <w:ind w:left="360"/>
      </w:pPr>
    </w:p>
    <w:p w14:paraId="1DF67577" w14:textId="13051A1E" w:rsidR="00076859" w:rsidRDefault="00076859" w:rsidP="00286DA9">
      <w:pPr>
        <w:pStyle w:val="ListParagraph"/>
        <w:ind w:left="360"/>
      </w:pPr>
    </w:p>
    <w:p w14:paraId="45C7BA1A" w14:textId="1A3B630C" w:rsidR="00076859" w:rsidRDefault="00076859" w:rsidP="00286DA9">
      <w:pPr>
        <w:pStyle w:val="ListParagraph"/>
        <w:ind w:left="360"/>
      </w:pPr>
    </w:p>
    <w:p w14:paraId="7353708A" w14:textId="63114C47" w:rsidR="00076859" w:rsidRDefault="00076859" w:rsidP="00286DA9">
      <w:pPr>
        <w:pStyle w:val="ListParagraph"/>
        <w:ind w:left="360"/>
      </w:pPr>
    </w:p>
    <w:p w14:paraId="29A81A3C" w14:textId="31032C7D" w:rsidR="00076859" w:rsidRDefault="00076859" w:rsidP="00286DA9">
      <w:pPr>
        <w:pStyle w:val="ListParagraph"/>
        <w:ind w:left="360"/>
      </w:pPr>
    </w:p>
    <w:p w14:paraId="2779907E" w14:textId="595F1670" w:rsidR="00076859" w:rsidRDefault="00076859" w:rsidP="00026E61"/>
    <w:p w14:paraId="58B97D02" w14:textId="77777777" w:rsidR="00076859" w:rsidRDefault="00076859" w:rsidP="00286DA9">
      <w:pPr>
        <w:pStyle w:val="ListParagraph"/>
        <w:ind w:left="360"/>
      </w:pPr>
    </w:p>
    <w:p w14:paraId="7D25F303" w14:textId="33E8A490" w:rsidR="00103580" w:rsidRDefault="00103580" w:rsidP="00286DA9">
      <w:pPr>
        <w:pStyle w:val="ListParagraph"/>
        <w:ind w:left="360"/>
      </w:pPr>
    </w:p>
    <w:p w14:paraId="724C1C56" w14:textId="57C1CA18" w:rsidR="00103580" w:rsidRDefault="00103580" w:rsidP="007C1CC6">
      <w:pPr>
        <w:pStyle w:val="ListParagraph"/>
        <w:numPr>
          <w:ilvl w:val="0"/>
          <w:numId w:val="8"/>
        </w:numPr>
      </w:pPr>
      <w:r>
        <w:t xml:space="preserve">Map </w:t>
      </w:r>
      <w:proofErr w:type="spellStart"/>
      <w:r>
        <w:t>onEvent</w:t>
      </w:r>
      <w:proofErr w:type="spellEnd"/>
      <w:r>
        <w:t xml:space="preserve"> -&gt; </w:t>
      </w:r>
      <w:proofErr w:type="spellStart"/>
      <w:r>
        <w:t>getPurchaseOrderResponse</w:t>
      </w:r>
      <w:proofErr w:type="spellEnd"/>
      <w:r>
        <w:t>-&gt;</w:t>
      </w:r>
      <w:r w:rsidRPr="00B523FA">
        <w:t>result</w:t>
      </w:r>
      <w:r>
        <w:t>-&gt;&lt;sequence&gt;-&gt;</w:t>
      </w:r>
      <w:r w:rsidRPr="00B523FA">
        <w:t>Value</w:t>
      </w:r>
      <w:r>
        <w:t xml:space="preserve">-&gt; </w:t>
      </w:r>
      <w:proofErr w:type="spellStart"/>
      <w:r w:rsidR="00D15237" w:rsidRPr="00D15237">
        <w:t>SupplierId</w:t>
      </w:r>
      <w:proofErr w:type="spellEnd"/>
    </w:p>
    <w:p w14:paraId="6CE80627" w14:textId="78D782F3" w:rsidR="00103580" w:rsidRDefault="00103580" w:rsidP="00103580">
      <w:pPr>
        <w:pStyle w:val="ListParagraph"/>
        <w:ind w:left="360"/>
      </w:pPr>
      <w:r>
        <w:tab/>
      </w:r>
      <w:r w:rsidRPr="00AE56FC">
        <w:rPr>
          <w:b/>
        </w:rPr>
        <w:t>TO</w:t>
      </w:r>
      <w:r>
        <w:t xml:space="preserve"> request-wrapper -&gt; </w:t>
      </w:r>
      <w:proofErr w:type="spellStart"/>
      <w:r>
        <w:t>supplier</w:t>
      </w:r>
      <w:r w:rsidR="00D15237">
        <w:t>Id</w:t>
      </w:r>
      <w:proofErr w:type="spellEnd"/>
    </w:p>
    <w:p w14:paraId="7EC7A693" w14:textId="4C4E50CF" w:rsidR="00D15237" w:rsidRDefault="00D15237" w:rsidP="00103580">
      <w:pPr>
        <w:pStyle w:val="ListParagraph"/>
        <w:ind w:left="360"/>
      </w:pPr>
    </w:p>
    <w:p w14:paraId="737EF554" w14:textId="69FBDD98" w:rsidR="00D15237" w:rsidRDefault="00D15237" w:rsidP="00103580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50465482" wp14:editId="630A80F3">
            <wp:extent cx="6400800" cy="2606675"/>
            <wp:effectExtent l="0" t="0" r="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0255" w14:textId="77777777" w:rsidR="00F43A8D" w:rsidRDefault="00F43A8D" w:rsidP="00103580">
      <w:pPr>
        <w:pStyle w:val="ListParagraph"/>
        <w:ind w:left="360"/>
      </w:pPr>
    </w:p>
    <w:p w14:paraId="7EFE067E" w14:textId="039A50AC" w:rsidR="00103580" w:rsidRDefault="00103580" w:rsidP="00286DA9">
      <w:pPr>
        <w:pStyle w:val="ListParagraph"/>
        <w:ind w:left="360"/>
      </w:pPr>
    </w:p>
    <w:p w14:paraId="1CBCB22D" w14:textId="1E3858CF" w:rsidR="00BD4CD4" w:rsidRDefault="00BD4CD4" w:rsidP="007C1CC6">
      <w:pPr>
        <w:pStyle w:val="ListParagraph"/>
        <w:numPr>
          <w:ilvl w:val="0"/>
          <w:numId w:val="8"/>
        </w:numPr>
      </w:pPr>
      <w:r>
        <w:t xml:space="preserve">Map </w:t>
      </w:r>
      <w:proofErr w:type="spellStart"/>
      <w:r>
        <w:t>onEvent</w:t>
      </w:r>
      <w:proofErr w:type="spellEnd"/>
      <w:r>
        <w:t xml:space="preserve"> -&gt; </w:t>
      </w:r>
      <w:proofErr w:type="spellStart"/>
      <w:r>
        <w:t>getPurchaseOrderResponse</w:t>
      </w:r>
      <w:proofErr w:type="spellEnd"/>
      <w:r>
        <w:t>-&gt;</w:t>
      </w:r>
      <w:r w:rsidRPr="00B523FA">
        <w:t>result</w:t>
      </w:r>
      <w:r>
        <w:t>-&gt;&lt;sequence&gt;-&gt;</w:t>
      </w:r>
      <w:r w:rsidRPr="00B523FA">
        <w:t>Value</w:t>
      </w:r>
      <w:r>
        <w:t xml:space="preserve">-&gt; </w:t>
      </w:r>
      <w:proofErr w:type="spellStart"/>
      <w:r w:rsidR="00A614DE">
        <w:t>HeaderFlexfield</w:t>
      </w:r>
      <w:proofErr w:type="spellEnd"/>
      <w:r w:rsidR="00A614DE">
        <w:t>-&gt;</w:t>
      </w:r>
      <w:proofErr w:type="spellStart"/>
      <w:r w:rsidR="00A614DE" w:rsidRPr="00A614DE">
        <w:t>locId</w:t>
      </w:r>
      <w:proofErr w:type="spellEnd"/>
    </w:p>
    <w:p w14:paraId="0E0C1C80" w14:textId="2B1318C7" w:rsidR="00BD4CD4" w:rsidRDefault="00BD4CD4" w:rsidP="00BD4CD4">
      <w:pPr>
        <w:pStyle w:val="ListParagraph"/>
        <w:ind w:left="360"/>
      </w:pPr>
      <w:r>
        <w:tab/>
      </w:r>
      <w:r w:rsidRPr="00AE56FC">
        <w:rPr>
          <w:b/>
        </w:rPr>
        <w:t>TO</w:t>
      </w:r>
      <w:r>
        <w:t xml:space="preserve"> request-wrapper -&gt; </w:t>
      </w:r>
      <w:proofErr w:type="spellStart"/>
      <w:r w:rsidR="00F05228">
        <w:t>lOCId</w:t>
      </w:r>
      <w:proofErr w:type="spellEnd"/>
    </w:p>
    <w:p w14:paraId="16AA44BD" w14:textId="1D1BD437" w:rsidR="002A4675" w:rsidRDefault="002A4675" w:rsidP="00BD4CD4">
      <w:pPr>
        <w:pStyle w:val="ListParagraph"/>
        <w:ind w:left="360"/>
      </w:pPr>
    </w:p>
    <w:p w14:paraId="4FA8F561" w14:textId="6D013EF8" w:rsidR="002A4675" w:rsidRDefault="002A4675" w:rsidP="00BD4CD4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63D99FEC" wp14:editId="38A8DA78">
            <wp:extent cx="5497620" cy="2259042"/>
            <wp:effectExtent l="0" t="0" r="8255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6234" cy="22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7880" w14:textId="3A344FCA" w:rsidR="00BD4CD4" w:rsidRDefault="00CD2BFC" w:rsidP="00286DA9">
      <w:pPr>
        <w:pStyle w:val="ListParagraph"/>
        <w:ind w:left="360"/>
      </w:pPr>
      <w:r>
        <w:t>Click on Save and Validate.</w:t>
      </w:r>
      <w:r w:rsidR="00851CA7">
        <w:t xml:space="preserve"> Close the mapper</w:t>
      </w:r>
    </w:p>
    <w:p w14:paraId="7EEA6E08" w14:textId="77777777" w:rsidR="00057E2C" w:rsidRDefault="00057E2C" w:rsidP="002B1266">
      <w:pPr>
        <w:pStyle w:val="ListParagraph"/>
        <w:ind w:left="360"/>
      </w:pPr>
    </w:p>
    <w:p w14:paraId="546276AF" w14:textId="0B6460A6" w:rsidR="001A1DC9" w:rsidRDefault="00606F17" w:rsidP="007C1CC6">
      <w:pPr>
        <w:pStyle w:val="ListParagraph"/>
        <w:numPr>
          <w:ilvl w:val="0"/>
          <w:numId w:val="7"/>
        </w:numPr>
      </w:pPr>
      <w:r>
        <w:t>Integration flow so far…</w:t>
      </w:r>
    </w:p>
    <w:p w14:paraId="24DC73EF" w14:textId="38585112" w:rsidR="00606F17" w:rsidRDefault="00606F17" w:rsidP="00606F17">
      <w:pPr>
        <w:pStyle w:val="ListParagraph"/>
        <w:ind w:left="360"/>
      </w:pPr>
    </w:p>
    <w:p w14:paraId="2F2AF0B0" w14:textId="5995B3E0" w:rsidR="00606F17" w:rsidRDefault="00606F17" w:rsidP="00606F17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5A1EE142" wp14:editId="477B205F">
            <wp:extent cx="4370047" cy="3240251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6967" cy="32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90A2" w14:textId="77777777" w:rsidR="00606F17" w:rsidRDefault="00606F17" w:rsidP="00606F17">
      <w:pPr>
        <w:pStyle w:val="ListParagraph"/>
        <w:ind w:left="360"/>
      </w:pPr>
    </w:p>
    <w:p w14:paraId="74375FD5" w14:textId="43A0B86A" w:rsidR="00606F17" w:rsidRPr="000C1F3E" w:rsidRDefault="00610B09" w:rsidP="007C1CC6">
      <w:pPr>
        <w:pStyle w:val="ListParagraph"/>
        <w:numPr>
          <w:ilvl w:val="0"/>
          <w:numId w:val="7"/>
        </w:numPr>
      </w:pPr>
      <w:r>
        <w:rPr>
          <w:b/>
        </w:rPr>
        <w:t>Else</w:t>
      </w:r>
      <w:r w:rsidRPr="00CB3A77">
        <w:rPr>
          <w:b/>
        </w:rPr>
        <w:t xml:space="preserve"> –</w:t>
      </w:r>
      <w:r w:rsidR="000C1F3E">
        <w:rPr>
          <w:b/>
        </w:rPr>
        <w:t xml:space="preserve"> Flow</w:t>
      </w:r>
    </w:p>
    <w:p w14:paraId="07CF873D" w14:textId="6CBA792B" w:rsidR="000C1F3E" w:rsidRDefault="00EA661C" w:rsidP="000C1F3E">
      <w:pPr>
        <w:pStyle w:val="ListParagraph"/>
        <w:ind w:left="360"/>
      </w:pPr>
      <w:r>
        <w:t xml:space="preserve">Hover on the wiring next to “Otherwise “ </w:t>
      </w:r>
      <w:del w:id="60" w:author="Vicram Rajagopalan" w:date="2019-11-15T14:26:00Z">
        <w:r w:rsidDel="00B4044B">
          <w:delText>activity</w:delText>
        </w:r>
      </w:del>
      <w:ins w:id="61" w:author="Vicram Rajagopalan" w:date="2019-11-15T14:26:00Z">
        <w:r w:rsidR="00B4044B">
          <w:t>Action</w:t>
        </w:r>
      </w:ins>
      <w:r>
        <w:t xml:space="preserve"> and Select VBCS_REST_CON_&lt;</w:t>
      </w:r>
      <w:proofErr w:type="spellStart"/>
      <w:r>
        <w:t>ClassId</w:t>
      </w:r>
      <w:proofErr w:type="spellEnd"/>
      <w:r>
        <w:t>&gt;_&lt;</w:t>
      </w:r>
      <w:proofErr w:type="spellStart"/>
      <w:r>
        <w:t>StudentId</w:t>
      </w:r>
      <w:proofErr w:type="spellEnd"/>
      <w:r>
        <w:t>&gt; connection</w:t>
      </w:r>
    </w:p>
    <w:p w14:paraId="2A0AD11C" w14:textId="7C04E873" w:rsidR="00EA661C" w:rsidRDefault="00EA661C" w:rsidP="000C1F3E">
      <w:pPr>
        <w:pStyle w:val="ListParagraph"/>
        <w:ind w:left="360"/>
      </w:pPr>
    </w:p>
    <w:p w14:paraId="63567657" w14:textId="5DC019ED" w:rsidR="00EA661C" w:rsidRPr="00EA661C" w:rsidRDefault="00EA661C" w:rsidP="000C1F3E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2DAF7B68" wp14:editId="2EE9C717">
            <wp:extent cx="5262007" cy="2962489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38" cy="29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CC13" w14:textId="1A56D4A9" w:rsidR="000C1F3E" w:rsidRDefault="00CA4121" w:rsidP="007C1CC6">
      <w:pPr>
        <w:pStyle w:val="ListParagraph"/>
        <w:numPr>
          <w:ilvl w:val="0"/>
          <w:numId w:val="7"/>
        </w:numPr>
      </w:pPr>
      <w:r>
        <w:t>In Basic Page configure the details as per below</w:t>
      </w:r>
    </w:p>
    <w:p w14:paraId="1029185C" w14:textId="13984768" w:rsidR="00CA4121" w:rsidRDefault="00CA4121" w:rsidP="00CA4121">
      <w:pPr>
        <w:pStyle w:val="ListParagraph"/>
        <w:ind w:left="360"/>
      </w:pPr>
    </w:p>
    <w:p w14:paraId="53F82D48" w14:textId="308CF52F" w:rsidR="00CA4121" w:rsidRDefault="00CA4121" w:rsidP="00CA4121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16F9AF35" wp14:editId="6E72434E">
            <wp:extent cx="5200299" cy="3720690"/>
            <wp:effectExtent l="0" t="0" r="63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2925" cy="372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AA4" w14:textId="77777777" w:rsidR="00CA4121" w:rsidRDefault="00CA4121" w:rsidP="00CA4121">
      <w:pPr>
        <w:pStyle w:val="ListParagraph"/>
        <w:ind w:left="360"/>
      </w:pPr>
    </w:p>
    <w:p w14:paraId="0F3AE770" w14:textId="41EE1356" w:rsidR="00F64421" w:rsidRDefault="00F64421" w:rsidP="007C1CC6">
      <w:pPr>
        <w:pStyle w:val="ListParagraph"/>
        <w:numPr>
          <w:ilvl w:val="0"/>
          <w:numId w:val="7"/>
        </w:numPr>
      </w:pPr>
      <w:r>
        <w:t>In the Request Page Select the request payload format as “JSON Sample”. Select the “inline” link and provide the below Sample JSON request and Click Next</w:t>
      </w:r>
    </w:p>
    <w:p w14:paraId="6568ACB2" w14:textId="5D97700F" w:rsidR="004A2166" w:rsidRDefault="004A2166" w:rsidP="004A2166"/>
    <w:p w14:paraId="01FF0070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2EC07DBD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pOHeaderId</w:t>
      </w:r>
      <w:proofErr w:type="spellEnd"/>
      <w:r>
        <w:t>": "300000074157551",</w:t>
      </w:r>
    </w:p>
    <w:p w14:paraId="29A48638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orderNumber</w:t>
      </w:r>
      <w:proofErr w:type="spellEnd"/>
      <w:r>
        <w:t>": "163521",</w:t>
      </w:r>
    </w:p>
    <w:p w14:paraId="27BDD28F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procurementBUId</w:t>
      </w:r>
      <w:proofErr w:type="spellEnd"/>
      <w:r>
        <w:t>": "300000046987012",</w:t>
      </w:r>
    </w:p>
    <w:p w14:paraId="384384FA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procurementBusinessUnit</w:t>
      </w:r>
      <w:proofErr w:type="spellEnd"/>
      <w:r>
        <w:t>": "US1 Business Unit",</w:t>
      </w:r>
    </w:p>
    <w:p w14:paraId="11513A2C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supplierId</w:t>
      </w:r>
      <w:proofErr w:type="spellEnd"/>
      <w:r>
        <w:t>": "300000047414679",</w:t>
      </w:r>
    </w:p>
    <w:p w14:paraId="74316B2B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"supplier": "Dell Inc.",</w:t>
      </w:r>
    </w:p>
    <w:p w14:paraId="26E951E0" w14:textId="77777777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soldToLegalEntity</w:t>
      </w:r>
      <w:proofErr w:type="spellEnd"/>
      <w:r>
        <w:t>": "US1 Legal Entity"</w:t>
      </w:r>
    </w:p>
    <w:p w14:paraId="15B2CC4A" w14:textId="5FF6BE96" w:rsidR="004A2166" w:rsidRDefault="004A2166" w:rsidP="004A2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2F74E1BD" w14:textId="77777777" w:rsidR="004A2166" w:rsidRDefault="004A2166" w:rsidP="004A2166">
      <w:pPr>
        <w:pStyle w:val="ListParagraph"/>
        <w:ind w:left="360"/>
      </w:pPr>
    </w:p>
    <w:p w14:paraId="1E807AA7" w14:textId="69D35607" w:rsidR="004A2166" w:rsidRDefault="004A2166" w:rsidP="007C1CC6">
      <w:pPr>
        <w:pStyle w:val="ListParagraph"/>
        <w:numPr>
          <w:ilvl w:val="0"/>
          <w:numId w:val="7"/>
        </w:numPr>
      </w:pPr>
      <w:r>
        <w:t xml:space="preserve">In the Response Page Select the </w:t>
      </w:r>
      <w:r w:rsidR="0005494F">
        <w:t>response</w:t>
      </w:r>
      <w:r>
        <w:t xml:space="preserve"> payload format as “JSON Sample”. Select the “inline” link and provide the below Sample JSON </w:t>
      </w:r>
      <w:r w:rsidR="00E157EC">
        <w:t>response</w:t>
      </w:r>
      <w:r>
        <w:t xml:space="preserve"> and Click Next</w:t>
      </w:r>
    </w:p>
    <w:p w14:paraId="6B983131" w14:textId="77777777" w:rsidR="00324E40" w:rsidRDefault="00324E40" w:rsidP="00324E40"/>
    <w:p w14:paraId="7DF9DF7C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75FF95EC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"id": 41,</w:t>
      </w:r>
    </w:p>
    <w:p w14:paraId="692784EE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creationDate</w:t>
      </w:r>
      <w:proofErr w:type="spellEnd"/>
      <w:r>
        <w:t>": "2019-01-22T17:32:24+00:00",</w:t>
      </w:r>
    </w:p>
    <w:p w14:paraId="2C238497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lastUpdateDate</w:t>
      </w:r>
      <w:proofErr w:type="spellEnd"/>
      <w:r>
        <w:t>": "2019-01-22T17:32:24.027+00:00",</w:t>
      </w:r>
    </w:p>
    <w:p w14:paraId="69A25E6F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createdBy</w:t>
      </w:r>
      <w:proofErr w:type="spellEnd"/>
      <w:r>
        <w:t>": "john.doe@example.com",</w:t>
      </w:r>
    </w:p>
    <w:p w14:paraId="150DB067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lastUpdatedBy</w:t>
      </w:r>
      <w:proofErr w:type="spellEnd"/>
      <w:r>
        <w:t>": "john.doe@example.com",</w:t>
      </w:r>
    </w:p>
    <w:p w14:paraId="49351E5C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pOHeaderId</w:t>
      </w:r>
      <w:proofErr w:type="spellEnd"/>
      <w:r>
        <w:t>": "300000074157551",</w:t>
      </w:r>
    </w:p>
    <w:p w14:paraId="15DA7914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orderNumber</w:t>
      </w:r>
      <w:proofErr w:type="spellEnd"/>
      <w:r>
        <w:t>": "163521",</w:t>
      </w:r>
    </w:p>
    <w:p w14:paraId="7963BCF1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procurementBUId</w:t>
      </w:r>
      <w:proofErr w:type="spellEnd"/>
      <w:r>
        <w:t>": "300000046987012",</w:t>
      </w:r>
    </w:p>
    <w:p w14:paraId="0254711A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procurementBusinessUnit</w:t>
      </w:r>
      <w:proofErr w:type="spellEnd"/>
      <w:r>
        <w:t>": "US1 Business Unit",</w:t>
      </w:r>
    </w:p>
    <w:p w14:paraId="7C83962F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supplierId</w:t>
      </w:r>
      <w:proofErr w:type="spellEnd"/>
      <w:r>
        <w:t>": "300000047414679",</w:t>
      </w:r>
    </w:p>
    <w:p w14:paraId="5F257B91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"supplier": "Dell Inc.",</w:t>
      </w:r>
    </w:p>
    <w:p w14:paraId="3C024936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soldToLegalEntity</w:t>
      </w:r>
      <w:proofErr w:type="spellEnd"/>
      <w:r>
        <w:t>": "300000046973970",</w:t>
      </w:r>
    </w:p>
    <w:p w14:paraId="3EBF66CC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lOCId</w:t>
      </w:r>
      <w:proofErr w:type="spellEnd"/>
      <w:r>
        <w:t>": null,</w:t>
      </w:r>
    </w:p>
    <w:p w14:paraId="4FD77334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    "links": [</w:t>
      </w:r>
    </w:p>
    <w:p w14:paraId="176B7C97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{</w:t>
      </w:r>
    </w:p>
    <w:p w14:paraId="11977983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</w:t>
      </w:r>
      <w:proofErr w:type="spellStart"/>
      <w:r>
        <w:t>rel</w:t>
      </w:r>
      <w:proofErr w:type="spellEnd"/>
      <w:r>
        <w:t>": "self",</w:t>
      </w:r>
    </w:p>
    <w:p w14:paraId="7B1D4318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</w:t>
      </w:r>
      <w:proofErr w:type="spellStart"/>
      <w:r>
        <w:t>href</w:t>
      </w:r>
      <w:proofErr w:type="spellEnd"/>
      <w:r>
        <w:t>": "https://oichost/ic/builder/design/LetterOfCreditPortal/1.0/resources/data/PO/41",</w:t>
      </w:r>
    </w:p>
    <w:p w14:paraId="2CA3EBE0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"name": "PO",</w:t>
      </w:r>
    </w:p>
    <w:p w14:paraId="279CC977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"kind": "item",</w:t>
      </w:r>
    </w:p>
    <w:p w14:paraId="44E9B2F2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"properties": {</w:t>
      </w:r>
    </w:p>
    <w:p w14:paraId="5482CA26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"</w:t>
      </w:r>
      <w:proofErr w:type="spellStart"/>
      <w:r>
        <w:t>changeIndicator</w:t>
      </w:r>
      <w:proofErr w:type="spellEnd"/>
      <w:r>
        <w:t>": "ACED0005737200136A6176612E7574696C2E41727261794C6973747881D21D99C7619D03000149000473697A65787000000001770400000001737200106A6176612E6C616E672E446F75626C6580B3C24A296BFB0402000144000576616C7565787200106A6176612E6C616E672E4E756D62657286AC951D0B94E08B02000078703FF000000000000078"</w:t>
      </w:r>
    </w:p>
    <w:p w14:paraId="389204A6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}</w:t>
      </w:r>
    </w:p>
    <w:p w14:paraId="54C91CE9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},</w:t>
      </w:r>
    </w:p>
    <w:p w14:paraId="4266F0DC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{</w:t>
      </w:r>
    </w:p>
    <w:p w14:paraId="0232F614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</w:t>
      </w:r>
      <w:proofErr w:type="spellStart"/>
      <w:r>
        <w:t>rel</w:t>
      </w:r>
      <w:proofErr w:type="spellEnd"/>
      <w:r>
        <w:t>": "canonical",</w:t>
      </w:r>
    </w:p>
    <w:p w14:paraId="7816FBAF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</w:t>
      </w:r>
      <w:proofErr w:type="spellStart"/>
      <w:r>
        <w:t>href</w:t>
      </w:r>
      <w:proofErr w:type="spellEnd"/>
      <w:r>
        <w:t>": "https://oichost/ic/builder/design/LetterOfCreditPortal/1.0/resources/data/PO/41",</w:t>
      </w:r>
    </w:p>
    <w:p w14:paraId="24C25F0A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"name": "PO",</w:t>
      </w:r>
    </w:p>
    <w:p w14:paraId="4FC4D3C8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"kind": "item"</w:t>
      </w:r>
    </w:p>
    <w:p w14:paraId="4CFD6EA1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}</w:t>
      </w:r>
    </w:p>
    <w:p w14:paraId="318A0190" w14:textId="77777777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]</w:t>
      </w:r>
    </w:p>
    <w:p w14:paraId="10FAACEF" w14:textId="166ABA72" w:rsidR="00324E40" w:rsidRDefault="00324E40" w:rsidP="00324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53A7755E" w14:textId="09802C9D" w:rsidR="00324E40" w:rsidRDefault="00324E40" w:rsidP="00324E40"/>
    <w:p w14:paraId="153C3EE8" w14:textId="5F94492A" w:rsidR="00324E40" w:rsidRDefault="000933A9" w:rsidP="007C1CC6">
      <w:pPr>
        <w:pStyle w:val="ListParagraph"/>
        <w:numPr>
          <w:ilvl w:val="0"/>
          <w:numId w:val="7"/>
        </w:numPr>
      </w:pPr>
      <w:r>
        <w:t>Review the Summary and Click Done</w:t>
      </w:r>
    </w:p>
    <w:p w14:paraId="56C7AD9E" w14:textId="455C6CAD" w:rsidR="006F20A2" w:rsidRDefault="006F20A2" w:rsidP="006F20A2">
      <w:pPr>
        <w:pStyle w:val="ListParagraph"/>
        <w:ind w:left="360"/>
      </w:pPr>
    </w:p>
    <w:p w14:paraId="05C2005E" w14:textId="6E363E89" w:rsidR="006F20A2" w:rsidRDefault="006F20A2" w:rsidP="006F20A2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1F8DE230" wp14:editId="6E0C701F">
            <wp:extent cx="5172250" cy="2947362"/>
            <wp:effectExtent l="0" t="0" r="0" b="571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5830" cy="29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EF8D" w14:textId="77777777" w:rsidR="006F20A2" w:rsidRDefault="006F20A2" w:rsidP="006F20A2">
      <w:pPr>
        <w:pStyle w:val="ListParagraph"/>
        <w:ind w:left="360"/>
      </w:pPr>
    </w:p>
    <w:p w14:paraId="2F3A0310" w14:textId="2E0F2495" w:rsidR="006F20A2" w:rsidRDefault="007D1387" w:rsidP="007C1CC6">
      <w:pPr>
        <w:pStyle w:val="ListParagraph"/>
        <w:numPr>
          <w:ilvl w:val="0"/>
          <w:numId w:val="7"/>
        </w:numPr>
      </w:pPr>
      <w:r>
        <w:t xml:space="preserve">A Map </w:t>
      </w:r>
      <w:del w:id="62" w:author="Vicram Rajagopalan" w:date="2019-11-15T14:26:00Z">
        <w:r w:rsidDel="00B4044B">
          <w:delText>activity</w:delText>
        </w:r>
      </w:del>
      <w:ins w:id="63" w:author="Vicram Rajagopalan" w:date="2019-11-15T14:26:00Z">
        <w:r w:rsidR="00B4044B">
          <w:t>Action</w:t>
        </w:r>
      </w:ins>
      <w:r>
        <w:t xml:space="preserve"> is created. Provide the mapping for the Map </w:t>
      </w:r>
      <w:del w:id="64" w:author="Vicram Rajagopalan" w:date="2019-11-15T14:26:00Z">
        <w:r w:rsidDel="00B4044B">
          <w:delText>Activity</w:delText>
        </w:r>
      </w:del>
      <w:ins w:id="65" w:author="Vicram Rajagopalan" w:date="2019-11-15T14:26:00Z">
        <w:r w:rsidR="00B4044B">
          <w:t>Action</w:t>
        </w:r>
      </w:ins>
      <w:r>
        <w:t xml:space="preserve"> (Map to CREATEPO)</w:t>
      </w:r>
      <w:r w:rsidR="009B088B">
        <w:t xml:space="preserve"> as per the screenshot below</w:t>
      </w:r>
    </w:p>
    <w:p w14:paraId="321784AD" w14:textId="4B49A961" w:rsidR="00FA4959" w:rsidRDefault="00FA4959" w:rsidP="00FA4959">
      <w:pPr>
        <w:pStyle w:val="ListParagraph"/>
        <w:ind w:left="360"/>
      </w:pPr>
    </w:p>
    <w:p w14:paraId="63F3C17B" w14:textId="1C6AA7E1" w:rsidR="00FA4959" w:rsidRDefault="00FA4959" w:rsidP="00FA4959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0D2DC42E" wp14:editId="32525A9B">
            <wp:extent cx="6400800" cy="221742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25B9" w14:textId="77777777" w:rsidR="00FA4959" w:rsidRDefault="00FA4959" w:rsidP="00FA4959">
      <w:pPr>
        <w:pStyle w:val="ListParagraph"/>
        <w:ind w:left="360"/>
      </w:pPr>
    </w:p>
    <w:p w14:paraId="7D322BDB" w14:textId="2D2E4D73" w:rsidR="00FA4959" w:rsidRDefault="00F30F82" w:rsidP="007C1CC6">
      <w:pPr>
        <w:pStyle w:val="ListParagraph"/>
        <w:numPr>
          <w:ilvl w:val="0"/>
          <w:numId w:val="7"/>
        </w:numPr>
      </w:pPr>
      <w:r>
        <w:t>Final Flow 1 Integration</w:t>
      </w:r>
    </w:p>
    <w:p w14:paraId="645DFFDB" w14:textId="052D4E8D" w:rsidR="00F30F82" w:rsidRDefault="00F30F82" w:rsidP="00F30F82">
      <w:pPr>
        <w:pStyle w:val="ListParagraph"/>
        <w:ind w:left="360"/>
      </w:pPr>
    </w:p>
    <w:p w14:paraId="362B3078" w14:textId="77E6D532" w:rsidR="00F30F82" w:rsidRDefault="00F30F82" w:rsidP="00F30F82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2E321D22" wp14:editId="336FB9FF">
            <wp:extent cx="4880540" cy="376063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3945" cy="37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E881" w14:textId="0BC227A8" w:rsidR="004F0B68" w:rsidRDefault="004F0B68" w:rsidP="00F30F82">
      <w:pPr>
        <w:pStyle w:val="ListParagraph"/>
        <w:ind w:left="360"/>
      </w:pPr>
      <w:r>
        <w:t>Save your integration flow.</w:t>
      </w:r>
    </w:p>
    <w:p w14:paraId="74D23C94" w14:textId="77777777" w:rsidR="00F30F82" w:rsidRDefault="00F30F82" w:rsidP="00F30F82">
      <w:pPr>
        <w:pStyle w:val="ListParagraph"/>
        <w:ind w:left="360"/>
      </w:pPr>
    </w:p>
    <w:p w14:paraId="54827E26" w14:textId="230325B2" w:rsidR="00F30F82" w:rsidRDefault="004F0B68" w:rsidP="007C1CC6">
      <w:pPr>
        <w:pStyle w:val="ListParagraph"/>
        <w:numPr>
          <w:ilvl w:val="0"/>
          <w:numId w:val="7"/>
        </w:numPr>
      </w:pPr>
      <w:r>
        <w:t>While you are in the Integration flow page</w:t>
      </w:r>
      <w:r w:rsidR="00712B22">
        <w:t>,</w:t>
      </w:r>
      <w:r>
        <w:t xml:space="preserve"> Select the Hamburger icon on the TOP right corner and click on Tracking</w:t>
      </w:r>
      <w:r w:rsidR="007D08AA">
        <w:t xml:space="preserve">. Configure </w:t>
      </w:r>
      <w:proofErr w:type="spellStart"/>
      <w:r>
        <w:t>OrderNumber</w:t>
      </w:r>
      <w:proofErr w:type="spellEnd"/>
      <w:r>
        <w:t xml:space="preserve">, </w:t>
      </w:r>
      <w:proofErr w:type="spellStart"/>
      <w:r>
        <w:t>POHeaderId</w:t>
      </w:r>
      <w:proofErr w:type="spellEnd"/>
      <w:r>
        <w:t xml:space="preserve"> and </w:t>
      </w:r>
      <w:proofErr w:type="spellStart"/>
      <w:r>
        <w:t>ItemDescription</w:t>
      </w:r>
      <w:proofErr w:type="spellEnd"/>
      <w:r>
        <w:t xml:space="preserve"> as tracking identifiers to identify your instance quickly when we a PO is created in ERP Cloud</w:t>
      </w:r>
      <w:r w:rsidR="007D08AA">
        <w:t>. Click Save on the Tracking page.</w:t>
      </w:r>
    </w:p>
    <w:p w14:paraId="300ACE65" w14:textId="299CC8A4" w:rsidR="004F0B68" w:rsidRDefault="004F0B68" w:rsidP="004F0B68">
      <w:pPr>
        <w:pStyle w:val="ListParagraph"/>
        <w:ind w:left="360"/>
      </w:pPr>
    </w:p>
    <w:p w14:paraId="7ECA0E25" w14:textId="7E3B1084" w:rsidR="004F0B68" w:rsidRDefault="004F0B68" w:rsidP="004F0B68">
      <w:pPr>
        <w:pStyle w:val="ListParagraph"/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25972121" wp14:editId="758F923F">
            <wp:extent cx="6400800" cy="24117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4C24" w14:textId="0964E51F" w:rsidR="006F20A2" w:rsidRDefault="006F20A2" w:rsidP="00AF7AE1"/>
    <w:p w14:paraId="15A03EAC" w14:textId="3297D94D" w:rsidR="007D5FF1" w:rsidRDefault="007D5FF1" w:rsidP="00922FA4"/>
    <w:p w14:paraId="06783B83" w14:textId="0D6E175F" w:rsidR="007D5FF1" w:rsidRDefault="00F64BE9" w:rsidP="00165123">
      <w:pPr>
        <w:pStyle w:val="Heading2"/>
      </w:pPr>
      <w:bookmarkStart w:id="66" w:name="_Toc536387541"/>
      <w:bookmarkStart w:id="67" w:name="_Toc536393891"/>
      <w:r>
        <w:t xml:space="preserve">Activate </w:t>
      </w:r>
      <w:r w:rsidR="00E929F3">
        <w:t>Integration</w:t>
      </w:r>
      <w:r w:rsidR="00501D20">
        <w:t xml:space="preserve"> </w:t>
      </w:r>
      <w:r w:rsidR="00E977E0">
        <w:t>(Flow1)</w:t>
      </w:r>
      <w:bookmarkEnd w:id="66"/>
      <w:bookmarkEnd w:id="67"/>
    </w:p>
    <w:p w14:paraId="56F45A4A" w14:textId="77777777" w:rsidR="00F64BE9" w:rsidRDefault="00F64BE9" w:rsidP="00F64BE9"/>
    <w:p w14:paraId="267ACAE7" w14:textId="64829F7F" w:rsidR="00954376" w:rsidRDefault="00954376" w:rsidP="007C1CC6">
      <w:pPr>
        <w:pStyle w:val="ListParagraph"/>
        <w:numPr>
          <w:ilvl w:val="0"/>
          <w:numId w:val="5"/>
        </w:numPr>
      </w:pPr>
      <w:r>
        <w:t xml:space="preserve">On the Integrations page, click on the </w:t>
      </w:r>
      <w:r w:rsidR="00CC3FA7">
        <w:t>“</w:t>
      </w:r>
      <w:r w:rsidR="00AC75D0">
        <w:rPr>
          <w:i/>
        </w:rPr>
        <w:t xml:space="preserve">ERP PO EVENT </w:t>
      </w:r>
      <w:proofErr w:type="gramStart"/>
      <w:r w:rsidR="00AC75D0">
        <w:rPr>
          <w:i/>
        </w:rPr>
        <w:t>VBCS  &lt;</w:t>
      </w:r>
      <w:proofErr w:type="spellStart"/>
      <w:proofErr w:type="gramEnd"/>
      <w:r w:rsidR="00AC75D0">
        <w:rPr>
          <w:i/>
        </w:rPr>
        <w:t>ClassId</w:t>
      </w:r>
      <w:proofErr w:type="spellEnd"/>
      <w:r w:rsidR="00AC75D0">
        <w:rPr>
          <w:i/>
        </w:rPr>
        <w:t>&gt; &lt;</w:t>
      </w:r>
      <w:proofErr w:type="spellStart"/>
      <w:r w:rsidR="00AC75D0">
        <w:rPr>
          <w:i/>
        </w:rPr>
        <w:t>StudentId</w:t>
      </w:r>
      <w:proofErr w:type="spellEnd"/>
      <w:r w:rsidR="00AC75D0">
        <w:rPr>
          <w:i/>
        </w:rPr>
        <w:t>&gt;</w:t>
      </w:r>
      <w:r w:rsidR="00CC3FA7">
        <w:rPr>
          <w:i/>
        </w:rPr>
        <w:t>”</w:t>
      </w:r>
      <w:r>
        <w:t xml:space="preserve"> flow using the slider button</w:t>
      </w:r>
    </w:p>
    <w:p w14:paraId="022DAC2C" w14:textId="77777777" w:rsidR="008D7DA7" w:rsidRDefault="008D7DA7" w:rsidP="008D7DA7">
      <w:pPr>
        <w:pStyle w:val="ListParagraph"/>
      </w:pPr>
    </w:p>
    <w:p w14:paraId="21419C41" w14:textId="233384F8" w:rsidR="007D5FF1" w:rsidRDefault="008D7DA7" w:rsidP="00922FA4">
      <w:r>
        <w:rPr>
          <w:noProof/>
          <w:lang w:val="en-US"/>
        </w:rPr>
        <w:drawing>
          <wp:inline distT="0" distB="0" distL="0" distR="0" wp14:anchorId="0A80D7B8" wp14:editId="52962126">
            <wp:extent cx="6400800" cy="18542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B28C" w14:textId="2C576BAB" w:rsidR="00954376" w:rsidRDefault="00954376" w:rsidP="00922FA4"/>
    <w:p w14:paraId="30CA4B8D" w14:textId="77F93C04" w:rsidR="00954376" w:rsidRDefault="00954376" w:rsidP="007C1CC6">
      <w:pPr>
        <w:pStyle w:val="ListParagraph"/>
        <w:numPr>
          <w:ilvl w:val="0"/>
          <w:numId w:val="5"/>
        </w:numPr>
      </w:pPr>
      <w:r>
        <w:t xml:space="preserve">Check the </w:t>
      </w:r>
      <w:r>
        <w:rPr>
          <w:i/>
        </w:rPr>
        <w:t xml:space="preserve">Oracle Recommends </w:t>
      </w:r>
      <w:r>
        <w:t xml:space="preserve">check box to contribute your mappings to the Recommendations engine that then suggests mappings to you and other users for similar integrations. Also, check </w:t>
      </w:r>
      <w:r>
        <w:rPr>
          <w:i/>
        </w:rPr>
        <w:t xml:space="preserve">Enable tracing </w:t>
      </w:r>
      <w:r>
        <w:t xml:space="preserve">and </w:t>
      </w:r>
      <w:r>
        <w:rPr>
          <w:i/>
        </w:rPr>
        <w:t>Enable payload</w:t>
      </w:r>
      <w:r>
        <w:t xml:space="preserve"> for debugging and troubleshooting (you would typically have the tracking and payload options</w:t>
      </w:r>
      <w:r>
        <w:rPr>
          <w:i/>
        </w:rPr>
        <w:t xml:space="preserve"> </w:t>
      </w:r>
      <w:r>
        <w:t>disabled on production instances, but we enable them here for this lab).</w:t>
      </w:r>
    </w:p>
    <w:p w14:paraId="2F805912" w14:textId="39664F87" w:rsidR="0040658F" w:rsidRDefault="0040658F" w:rsidP="0040658F">
      <w:r>
        <w:rPr>
          <w:noProof/>
          <w:lang w:val="en-US"/>
        </w:rPr>
        <w:lastRenderedPageBreak/>
        <w:drawing>
          <wp:inline distT="0" distB="0" distL="0" distR="0" wp14:anchorId="2505C0D7" wp14:editId="5BA95785">
            <wp:extent cx="6400800" cy="2983230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AEE" w14:textId="519E0719" w:rsidR="007D5FF1" w:rsidRDefault="007D5FF1" w:rsidP="00922FA4"/>
    <w:p w14:paraId="1787E31F" w14:textId="5320EC36" w:rsidR="00954376" w:rsidRDefault="00954376" w:rsidP="00922FA4"/>
    <w:p w14:paraId="2EC8FEE1" w14:textId="773F50E3" w:rsidR="00BA7251" w:rsidRDefault="00954376" w:rsidP="007C1CC6">
      <w:pPr>
        <w:pStyle w:val="ListParagraph"/>
        <w:numPr>
          <w:ilvl w:val="0"/>
          <w:numId w:val="5"/>
        </w:numPr>
      </w:pPr>
      <w:r>
        <w:t xml:space="preserve">The activation should complete in a few seconds typically </w:t>
      </w:r>
      <w:r w:rsidR="00133392">
        <w:t>and</w:t>
      </w:r>
      <w:r w:rsidR="00422E2B">
        <w:t xml:space="preserve"> show a green ribbon at the top.</w:t>
      </w:r>
    </w:p>
    <w:p w14:paraId="530F1D10" w14:textId="77777777" w:rsidR="00422E2B" w:rsidRDefault="00422E2B" w:rsidP="00422E2B">
      <w:pPr>
        <w:pStyle w:val="ListParagraph"/>
      </w:pPr>
    </w:p>
    <w:p w14:paraId="59AF6FBE" w14:textId="2636BE28" w:rsidR="007D5FF1" w:rsidRDefault="00CB21A0" w:rsidP="00922FA4">
      <w:r>
        <w:rPr>
          <w:noProof/>
          <w:lang w:val="en-US"/>
        </w:rPr>
        <w:drawing>
          <wp:inline distT="0" distB="0" distL="0" distR="0" wp14:anchorId="1D29CF50" wp14:editId="7711FA16">
            <wp:extent cx="6400800" cy="13963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0DA0" w14:textId="1038C940" w:rsidR="005F477F" w:rsidRDefault="005F477F" w:rsidP="00251456"/>
    <w:p w14:paraId="1A2BF798" w14:textId="297CA684" w:rsidR="00F1778E" w:rsidRDefault="00F1778E" w:rsidP="00F1778E">
      <w:pPr>
        <w:pStyle w:val="Heading2"/>
      </w:pPr>
      <w:bookmarkStart w:id="68" w:name="_Toc536387542"/>
      <w:bookmarkStart w:id="69" w:name="_Toc536393892"/>
      <w:r>
        <w:t xml:space="preserve">Testing the </w:t>
      </w:r>
      <w:r w:rsidR="00087A76">
        <w:t xml:space="preserve">ERP </w:t>
      </w:r>
      <w:r>
        <w:t>Event Flow Integration</w:t>
      </w:r>
      <w:r w:rsidR="009028E2">
        <w:t xml:space="preserve"> (Flow1)</w:t>
      </w:r>
      <w:bookmarkEnd w:id="68"/>
      <w:bookmarkEnd w:id="69"/>
    </w:p>
    <w:p w14:paraId="0A029628" w14:textId="20473DA5" w:rsidR="00255792" w:rsidRDefault="00255792" w:rsidP="00255792"/>
    <w:p w14:paraId="6814B6DC" w14:textId="11693324" w:rsidR="00255792" w:rsidRDefault="00255792" w:rsidP="007C1CC6">
      <w:pPr>
        <w:pStyle w:val="ListParagraph"/>
        <w:numPr>
          <w:ilvl w:val="0"/>
          <w:numId w:val="10"/>
        </w:numPr>
      </w:pPr>
      <w:r>
        <w:t xml:space="preserve">Login into ERP Cloud as </w:t>
      </w:r>
      <w:proofErr w:type="spellStart"/>
      <w:proofErr w:type="gramStart"/>
      <w:r>
        <w:t>casey.brown</w:t>
      </w:r>
      <w:proofErr w:type="spellEnd"/>
      <w:proofErr w:type="gramEnd"/>
      <w:r>
        <w:t xml:space="preserve"> with the credentials provided</w:t>
      </w:r>
    </w:p>
    <w:p w14:paraId="0BDBAA6D" w14:textId="15248EA2" w:rsidR="00255792" w:rsidRDefault="00CF6099" w:rsidP="007C1CC6">
      <w:pPr>
        <w:pStyle w:val="ListParagraph"/>
        <w:numPr>
          <w:ilvl w:val="0"/>
          <w:numId w:val="10"/>
        </w:numPr>
      </w:pPr>
      <w:r>
        <w:t>Select Procurement tab and click on Purchase Orders</w:t>
      </w:r>
    </w:p>
    <w:p w14:paraId="368088E9" w14:textId="1A3C05BF" w:rsidR="00CF6099" w:rsidRDefault="00CF6099" w:rsidP="00CF6099">
      <w:r>
        <w:rPr>
          <w:noProof/>
          <w:lang w:val="en-US"/>
        </w:rPr>
        <w:drawing>
          <wp:inline distT="0" distB="0" distL="0" distR="0" wp14:anchorId="17099B1D" wp14:editId="06482EE7">
            <wp:extent cx="6400800" cy="2436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4236" w14:textId="2F393991" w:rsidR="00CF6099" w:rsidRDefault="00CF6099" w:rsidP="00CF6099"/>
    <w:p w14:paraId="41624DB6" w14:textId="77777777" w:rsidR="00CF6099" w:rsidRDefault="00CF6099" w:rsidP="00CF6099"/>
    <w:p w14:paraId="12EFD0A9" w14:textId="12C4E5B0" w:rsidR="00CF6099" w:rsidRDefault="00B177FA" w:rsidP="007C1CC6">
      <w:pPr>
        <w:pStyle w:val="ListParagraph"/>
        <w:numPr>
          <w:ilvl w:val="0"/>
          <w:numId w:val="10"/>
        </w:numPr>
      </w:pPr>
      <w:r>
        <w:lastRenderedPageBreak/>
        <w:t xml:space="preserve">Select Tasks tab and Click on Create Order </w:t>
      </w:r>
    </w:p>
    <w:p w14:paraId="26AC4B15" w14:textId="22900AC7" w:rsidR="00B177FA" w:rsidRDefault="00B177FA" w:rsidP="00B177FA">
      <w:r>
        <w:rPr>
          <w:noProof/>
          <w:lang w:val="en-US"/>
        </w:rPr>
        <w:drawing>
          <wp:inline distT="0" distB="0" distL="0" distR="0" wp14:anchorId="0AFA3B67" wp14:editId="584B7435">
            <wp:extent cx="6400800" cy="2734945"/>
            <wp:effectExtent l="0" t="0" r="0" b="825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1140" w14:textId="2C25BC5B" w:rsidR="00B177FA" w:rsidRDefault="00B177FA" w:rsidP="00B177FA"/>
    <w:p w14:paraId="3EB7BA23" w14:textId="77777777" w:rsidR="00B177FA" w:rsidRDefault="00B177FA" w:rsidP="00B177FA"/>
    <w:p w14:paraId="18A5268E" w14:textId="146D7549" w:rsidR="00B177FA" w:rsidRDefault="00B177FA" w:rsidP="007C1CC6">
      <w:pPr>
        <w:pStyle w:val="ListParagraph"/>
        <w:numPr>
          <w:ilvl w:val="0"/>
          <w:numId w:val="10"/>
        </w:numPr>
      </w:pPr>
      <w:r>
        <w:t>Enter Supplier information (Dell Inc.) and leave the rest to default. Click on Create</w:t>
      </w:r>
    </w:p>
    <w:p w14:paraId="46392419" w14:textId="327E9A3F" w:rsidR="00B177FA" w:rsidRDefault="00B177FA" w:rsidP="00B177FA">
      <w:r>
        <w:rPr>
          <w:noProof/>
          <w:lang w:val="en-US"/>
        </w:rPr>
        <w:drawing>
          <wp:inline distT="0" distB="0" distL="0" distR="0" wp14:anchorId="72355595" wp14:editId="7A874568">
            <wp:extent cx="2243926" cy="2679406"/>
            <wp:effectExtent l="0" t="0" r="4445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2286" cy="26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3948" w14:textId="77777777" w:rsidR="00B177FA" w:rsidRDefault="00B177FA" w:rsidP="00B177FA"/>
    <w:p w14:paraId="23DA9AB2" w14:textId="72CF1A0F" w:rsidR="00B177FA" w:rsidRDefault="00B177FA" w:rsidP="007C1CC6">
      <w:pPr>
        <w:pStyle w:val="ListParagraph"/>
        <w:numPr>
          <w:ilvl w:val="0"/>
          <w:numId w:val="10"/>
        </w:numPr>
      </w:pPr>
      <w:r>
        <w:t xml:space="preserve">In the Purchase Order page go to the Order Lines Section and provide Item information </w:t>
      </w:r>
      <w:r w:rsidR="00DF3F67">
        <w:t>as below</w:t>
      </w:r>
    </w:p>
    <w:p w14:paraId="0E27AD02" w14:textId="5D4EF322" w:rsidR="00DF3F67" w:rsidRDefault="00DF3F67" w:rsidP="00DF3F67">
      <w:r>
        <w:rPr>
          <w:noProof/>
          <w:lang w:val="en-US"/>
        </w:rPr>
        <w:lastRenderedPageBreak/>
        <w:drawing>
          <wp:inline distT="0" distB="0" distL="0" distR="0" wp14:anchorId="778364EE" wp14:editId="72A92074">
            <wp:extent cx="6282993" cy="3076048"/>
            <wp:effectExtent l="0" t="0" r="381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6574" cy="30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35E5" w14:textId="736A6429" w:rsidR="00563A08" w:rsidRDefault="00563A08" w:rsidP="00DF3F67"/>
    <w:p w14:paraId="53916E28" w14:textId="6F5EA7F8" w:rsidR="00563A08" w:rsidRDefault="00563A08" w:rsidP="00DF3F67">
      <w:r w:rsidRPr="00563A08">
        <w:rPr>
          <w:color w:val="FF0000"/>
        </w:rPr>
        <w:t>Note: For “Description” enter a</w:t>
      </w:r>
      <w:r w:rsidR="00F46F4B">
        <w:rPr>
          <w:color w:val="FF0000"/>
        </w:rPr>
        <w:t xml:space="preserve"> Unique</w:t>
      </w:r>
      <w:r w:rsidRPr="00563A08">
        <w:rPr>
          <w:color w:val="FF0000"/>
        </w:rPr>
        <w:t xml:space="preserve"> Value of your choice, which was provided in the </w:t>
      </w:r>
      <w:proofErr w:type="spellStart"/>
      <w:r w:rsidRPr="00563A08">
        <w:rPr>
          <w:color w:val="FF0000"/>
        </w:rPr>
        <w:t>xpath</w:t>
      </w:r>
      <w:proofErr w:type="spellEnd"/>
      <w:r w:rsidRPr="00563A08">
        <w:rPr>
          <w:color w:val="FF0000"/>
        </w:rPr>
        <w:t xml:space="preserve"> expression earlier when configuring the ERP adapter PO Event</w:t>
      </w:r>
    </w:p>
    <w:p w14:paraId="563A4274" w14:textId="77777777" w:rsidR="00563A08" w:rsidRDefault="00563A08" w:rsidP="00DF3F67"/>
    <w:p w14:paraId="617E5DCA" w14:textId="1D5ECA82" w:rsidR="00563A08" w:rsidRDefault="00563A08" w:rsidP="00DF3F67">
      <w:r>
        <w:t xml:space="preserve">Ref: </w:t>
      </w:r>
      <w:r>
        <w:rPr>
          <w:noProof/>
          <w:lang w:val="en-US"/>
        </w:rPr>
        <w:drawing>
          <wp:inline distT="0" distB="0" distL="0" distR="0" wp14:anchorId="57CEF6E9" wp14:editId="369F2121">
            <wp:extent cx="6400800" cy="465645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8FA" w14:textId="77777777" w:rsidR="00F46F4B" w:rsidRDefault="00F46F4B" w:rsidP="00DF3F67"/>
    <w:p w14:paraId="6CFAF67D" w14:textId="291F2381" w:rsidR="00DF3F67" w:rsidRDefault="0045516A" w:rsidP="007C1CC6">
      <w:pPr>
        <w:pStyle w:val="ListParagraph"/>
        <w:numPr>
          <w:ilvl w:val="0"/>
          <w:numId w:val="10"/>
        </w:numPr>
      </w:pPr>
      <w:r>
        <w:lastRenderedPageBreak/>
        <w:t>Click on Submit to Create a Purchase Order. Make a note of the Order Number</w:t>
      </w:r>
    </w:p>
    <w:p w14:paraId="75D33EA7" w14:textId="4AC73E90" w:rsidR="0045516A" w:rsidRDefault="0045516A" w:rsidP="0045516A">
      <w:r>
        <w:rPr>
          <w:noProof/>
          <w:lang w:val="en-US"/>
        </w:rPr>
        <w:drawing>
          <wp:inline distT="0" distB="0" distL="0" distR="0" wp14:anchorId="144DC473" wp14:editId="06763457">
            <wp:extent cx="3447619" cy="1009524"/>
            <wp:effectExtent l="0" t="0" r="635" b="63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0589" w14:textId="77777777" w:rsidR="00E26ECC" w:rsidRDefault="00E26ECC" w:rsidP="0045516A"/>
    <w:p w14:paraId="1DA41B5C" w14:textId="1767E0CE" w:rsidR="0045516A" w:rsidRDefault="00E26ECC" w:rsidP="007C1CC6">
      <w:pPr>
        <w:pStyle w:val="ListParagraph"/>
        <w:numPr>
          <w:ilvl w:val="0"/>
          <w:numId w:val="10"/>
        </w:numPr>
      </w:pPr>
      <w:r>
        <w:t>Click on Tasks tab and Select Manage Order</w:t>
      </w:r>
    </w:p>
    <w:p w14:paraId="07280B7E" w14:textId="422AF9D7" w:rsidR="00E26ECC" w:rsidRDefault="009D798D" w:rsidP="00E26ECC">
      <w:r>
        <w:rPr>
          <w:noProof/>
          <w:lang w:val="en-US"/>
        </w:rPr>
        <w:drawing>
          <wp:inline distT="0" distB="0" distL="0" distR="0" wp14:anchorId="0F21FC26" wp14:editId="46F86441">
            <wp:extent cx="6400800" cy="260540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79FC" w14:textId="77777777" w:rsidR="009D798D" w:rsidRDefault="009D798D" w:rsidP="00E26ECC"/>
    <w:p w14:paraId="2DE1845F" w14:textId="3E249E9C" w:rsidR="00E26ECC" w:rsidRDefault="009D798D" w:rsidP="007C1CC6">
      <w:pPr>
        <w:pStyle w:val="ListParagraph"/>
        <w:numPr>
          <w:ilvl w:val="0"/>
          <w:numId w:val="10"/>
        </w:numPr>
      </w:pPr>
      <w:r>
        <w:t>Search for the Order Number</w:t>
      </w:r>
      <w:r w:rsidR="0023418F">
        <w:t xml:space="preserve"> and wait for the Status field to </w:t>
      </w:r>
      <w:r w:rsidR="00BF5457">
        <w:t>change</w:t>
      </w:r>
      <w:r w:rsidR="0023418F">
        <w:t xml:space="preserve"> to “Open”</w:t>
      </w:r>
    </w:p>
    <w:p w14:paraId="6A19DC4D" w14:textId="2A44E648" w:rsidR="009D798D" w:rsidRDefault="009D798D" w:rsidP="009D798D">
      <w:r>
        <w:rPr>
          <w:noProof/>
          <w:lang w:val="en-US"/>
        </w:rPr>
        <w:drawing>
          <wp:inline distT="0" distB="0" distL="0" distR="0" wp14:anchorId="6FBD9CF4" wp14:editId="5A4FB001">
            <wp:extent cx="6400800" cy="219329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2170" w14:textId="77777777" w:rsidR="006B2358" w:rsidRDefault="006B2358" w:rsidP="009D798D"/>
    <w:p w14:paraId="29A0905C" w14:textId="751C1B41" w:rsidR="009D798D" w:rsidRDefault="00A92837" w:rsidP="007C1CC6">
      <w:pPr>
        <w:pStyle w:val="ListParagraph"/>
        <w:numPr>
          <w:ilvl w:val="0"/>
          <w:numId w:val="10"/>
        </w:numPr>
      </w:pPr>
      <w:r>
        <w:t>Go back to Oracle Integration -&gt; Monitoring -&gt; Tracking Page and Search for your instance with the Order Number as Tracking identifier</w:t>
      </w:r>
    </w:p>
    <w:p w14:paraId="524E754A" w14:textId="77777777" w:rsidR="00A92837" w:rsidRDefault="00A92837" w:rsidP="00A92837">
      <w:pPr>
        <w:pStyle w:val="ListParagraph"/>
      </w:pPr>
    </w:p>
    <w:p w14:paraId="6494942D" w14:textId="56441569" w:rsidR="00A92837" w:rsidRDefault="00A92837" w:rsidP="00A92837">
      <w:r>
        <w:rPr>
          <w:noProof/>
          <w:lang w:val="en-US"/>
        </w:rPr>
        <w:drawing>
          <wp:inline distT="0" distB="0" distL="0" distR="0" wp14:anchorId="00D269DE" wp14:editId="63880B08">
            <wp:extent cx="6400800" cy="133413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4812" w14:textId="5F3795BB" w:rsidR="006F55D0" w:rsidRDefault="006F55D0" w:rsidP="00A92837"/>
    <w:p w14:paraId="727813CD" w14:textId="5C769DAF" w:rsidR="006F55D0" w:rsidRDefault="006F55D0" w:rsidP="007C1CC6">
      <w:pPr>
        <w:pStyle w:val="ListParagraph"/>
        <w:numPr>
          <w:ilvl w:val="0"/>
          <w:numId w:val="10"/>
        </w:numPr>
      </w:pPr>
      <w:r>
        <w:lastRenderedPageBreak/>
        <w:t>Click on the instance and verify that the Flow is completed successfully</w:t>
      </w:r>
    </w:p>
    <w:p w14:paraId="4D8C1F09" w14:textId="77777777" w:rsidR="000158B8" w:rsidRDefault="000158B8" w:rsidP="000158B8">
      <w:pPr>
        <w:pStyle w:val="ListParagraph"/>
      </w:pPr>
    </w:p>
    <w:p w14:paraId="38255E40" w14:textId="6713F132" w:rsidR="006F55D0" w:rsidRDefault="006F55D0" w:rsidP="006F55D0">
      <w:r>
        <w:rPr>
          <w:noProof/>
          <w:lang w:val="en-US"/>
        </w:rPr>
        <w:drawing>
          <wp:inline distT="0" distB="0" distL="0" distR="0" wp14:anchorId="29A52783" wp14:editId="15688DC8">
            <wp:extent cx="6400800" cy="284162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635" w14:textId="51EA99B7" w:rsidR="006F55D0" w:rsidRDefault="006F55D0" w:rsidP="006F55D0"/>
    <w:p w14:paraId="3017DDDE" w14:textId="31AC5690" w:rsidR="006F55D0" w:rsidRDefault="006F55D0" w:rsidP="006F55D0">
      <w:r>
        <w:t>Since it is a new PO record which does not exist in VBCS “Otherwise” flow path is chosen based on the condition</w:t>
      </w:r>
    </w:p>
    <w:p w14:paraId="560B682C" w14:textId="77777777" w:rsidR="00A92837" w:rsidRDefault="00A92837" w:rsidP="00A92837"/>
    <w:p w14:paraId="765CFB56" w14:textId="0745F9E0" w:rsidR="00882552" w:rsidRDefault="003B65F6" w:rsidP="007C1CC6">
      <w:pPr>
        <w:pStyle w:val="ListParagraph"/>
        <w:numPr>
          <w:ilvl w:val="0"/>
          <w:numId w:val="10"/>
        </w:numPr>
      </w:pPr>
      <w:r>
        <w:t>Navigate to Visual Builder an</w:t>
      </w:r>
      <w:r w:rsidR="007C6149">
        <w:t>d Click on imported application</w:t>
      </w:r>
    </w:p>
    <w:p w14:paraId="228FCA0A" w14:textId="317B7C05" w:rsidR="00434698" w:rsidRDefault="00434698" w:rsidP="007C1CC6">
      <w:pPr>
        <w:pStyle w:val="ListParagraph"/>
        <w:numPr>
          <w:ilvl w:val="0"/>
          <w:numId w:val="10"/>
        </w:numPr>
      </w:pPr>
      <w:r>
        <w:t>Select the Business Objects Tab and click on “PO” object you should see a new record is created</w:t>
      </w:r>
    </w:p>
    <w:p w14:paraId="695192B2" w14:textId="77777777" w:rsidR="00434698" w:rsidRDefault="00434698" w:rsidP="008B0BE4">
      <w:pPr>
        <w:pStyle w:val="ListParagraph"/>
      </w:pPr>
    </w:p>
    <w:p w14:paraId="4CC70111" w14:textId="7A3A14E2" w:rsidR="00434698" w:rsidRDefault="00434698" w:rsidP="00434698">
      <w:r>
        <w:rPr>
          <w:noProof/>
          <w:lang w:val="en-US"/>
        </w:rPr>
        <w:drawing>
          <wp:inline distT="0" distB="0" distL="0" distR="0" wp14:anchorId="21402A79" wp14:editId="26B9659A">
            <wp:extent cx="6400800" cy="1901190"/>
            <wp:effectExtent l="0" t="0" r="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1DC" w14:textId="76BF9BA6" w:rsidR="00434698" w:rsidRDefault="00434698" w:rsidP="00FE6CEA"/>
    <w:p w14:paraId="2FC32312" w14:textId="77777777" w:rsidR="00A706DD" w:rsidRDefault="00A706DD" w:rsidP="00FE6CEA"/>
    <w:p w14:paraId="2BB6C2B8" w14:textId="77777777" w:rsidR="007C6149" w:rsidRDefault="007C6149" w:rsidP="007C6149">
      <w:pPr>
        <w:pStyle w:val="ListParagraph"/>
      </w:pPr>
    </w:p>
    <w:p w14:paraId="07CD5B59" w14:textId="7E13738A" w:rsidR="00882552" w:rsidRDefault="00A83999" w:rsidP="00A83999">
      <w:r>
        <w:t>Congratulations, y</w:t>
      </w:r>
      <w:r w:rsidR="0056185F">
        <w:t xml:space="preserve">ou have now completed Flow1 of the </w:t>
      </w:r>
      <w:proofErr w:type="spellStart"/>
      <w:r w:rsidR="0056185F">
        <w:t>Usecase</w:t>
      </w:r>
      <w:proofErr w:type="spellEnd"/>
    </w:p>
    <w:p w14:paraId="4B44770F" w14:textId="5817E206" w:rsidR="008741A3" w:rsidRDefault="008741A3" w:rsidP="00A83999">
      <w:r>
        <w:rPr>
          <w:noProof/>
          <w:lang w:val="en-US"/>
        </w:rPr>
        <w:drawing>
          <wp:inline distT="0" distB="0" distL="0" distR="0" wp14:anchorId="2746DA2C" wp14:editId="06894723">
            <wp:extent cx="3966139" cy="2011793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8636" cy="20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3BF7" w14:textId="4F6A8B7F" w:rsidR="00FA2BC2" w:rsidRDefault="00A83999" w:rsidP="00A83999">
      <w:r>
        <w:lastRenderedPageBreak/>
        <w:t xml:space="preserve">You leveraged </w:t>
      </w:r>
      <w:r w:rsidR="004C5B1F">
        <w:t>rich capabili</w:t>
      </w:r>
      <w:r w:rsidR="00757556">
        <w:t>ties of Oracle Integration</w:t>
      </w:r>
      <w:r w:rsidR="004C5B1F">
        <w:t xml:space="preserve"> </w:t>
      </w:r>
      <w:r>
        <w:t xml:space="preserve">such as </w:t>
      </w:r>
      <w:r w:rsidR="002E4CC8">
        <w:t xml:space="preserve">ERP Adapter Event Subscription Capabilities using and </w:t>
      </w:r>
      <w:r w:rsidR="004C5B1F">
        <w:t>A</w:t>
      </w:r>
      <w:r>
        <w:t xml:space="preserve">pp-driven (trigger-based) integration, ERP Cloud adapter, </w:t>
      </w:r>
      <w:r w:rsidR="002E4CC8">
        <w:t>Rest</w:t>
      </w:r>
      <w:r>
        <w:t xml:space="preserve"> adapter,</w:t>
      </w:r>
      <w:r w:rsidR="004C5B1F">
        <w:t xml:space="preserve"> Data Mapper, </w:t>
      </w:r>
      <w:r w:rsidR="00FA2BC2">
        <w:t>Actions</w:t>
      </w:r>
      <w:r w:rsidR="002E4CC8">
        <w:t xml:space="preserve"> such as</w:t>
      </w:r>
      <w:r w:rsidR="00FA2BC2">
        <w:t xml:space="preserve"> Invoke</w:t>
      </w:r>
      <w:r w:rsidR="002E4CC8">
        <w:t xml:space="preserve"> and </w:t>
      </w:r>
      <w:proofErr w:type="spellStart"/>
      <w:r w:rsidR="002E4CC8">
        <w:t>Actvities</w:t>
      </w:r>
      <w:proofErr w:type="spellEnd"/>
      <w:r w:rsidR="002E4CC8">
        <w:t xml:space="preserve"> such as Assign, Map, If-Otherwise</w:t>
      </w:r>
      <w:r w:rsidR="00FA2BC2">
        <w:t xml:space="preserve"> </w:t>
      </w:r>
      <w:proofErr w:type="spellStart"/>
      <w:r w:rsidR="00FA2BC2">
        <w:t>etc</w:t>
      </w:r>
      <w:proofErr w:type="spellEnd"/>
      <w:r w:rsidR="00FA2BC2">
        <w:t>, Configuring</w:t>
      </w:r>
      <w:r w:rsidR="002E4CC8">
        <w:t xml:space="preserve"> Business Tracking Identifiers </w:t>
      </w:r>
      <w:r w:rsidR="00FA2BC2">
        <w:t xml:space="preserve">and monitoring running flows. </w:t>
      </w:r>
    </w:p>
    <w:p w14:paraId="5DEDFA64" w14:textId="0DABBBBA" w:rsidR="00882552" w:rsidRDefault="00882552" w:rsidP="00A83999"/>
    <w:p w14:paraId="104D972E" w14:textId="03D6DB0F" w:rsidR="00882552" w:rsidRDefault="00882552" w:rsidP="00A83999">
      <w:r>
        <w:t xml:space="preserve">You could now leverage this knowledge to design, activate and monitor several use cases for ERP </w:t>
      </w:r>
      <w:r w:rsidR="00FA4E6B">
        <w:t>Real time Synchronization</w:t>
      </w:r>
    </w:p>
    <w:p w14:paraId="649E7808" w14:textId="21C49277" w:rsidR="001162F6" w:rsidRDefault="001162F6" w:rsidP="00A83999"/>
    <w:p w14:paraId="0D33AF7B" w14:textId="12DFC9C5" w:rsidR="001162F6" w:rsidRDefault="001162F6" w:rsidP="00A83999"/>
    <w:p w14:paraId="2E4C3401" w14:textId="3C73CF00" w:rsidR="001162F6" w:rsidRDefault="001162F6" w:rsidP="00A83999"/>
    <w:p w14:paraId="41D8F529" w14:textId="3B420EA5" w:rsidR="001162F6" w:rsidRDefault="001162F6" w:rsidP="00A83999"/>
    <w:p w14:paraId="7038A73B" w14:textId="487473BA" w:rsidR="001162F6" w:rsidRDefault="001162F6" w:rsidP="00A83999"/>
    <w:p w14:paraId="368872A0" w14:textId="2BA2259D" w:rsidR="001162F6" w:rsidRDefault="001162F6" w:rsidP="00A83999"/>
    <w:p w14:paraId="0689C870" w14:textId="6EDB2057" w:rsidR="001162F6" w:rsidRDefault="001162F6" w:rsidP="00A83999"/>
    <w:p w14:paraId="67749786" w14:textId="7EE5DB7F" w:rsidR="001162F6" w:rsidRDefault="001162F6" w:rsidP="00A83999"/>
    <w:p w14:paraId="5322A5F3" w14:textId="73453D35" w:rsidR="001162F6" w:rsidRDefault="001162F6" w:rsidP="00A83999"/>
    <w:p w14:paraId="424A039A" w14:textId="2C7913C6" w:rsidR="001162F6" w:rsidRDefault="001162F6" w:rsidP="00A83999"/>
    <w:p w14:paraId="3BF84AD4" w14:textId="3F5B6DD3" w:rsidR="001162F6" w:rsidRDefault="001162F6" w:rsidP="00A83999"/>
    <w:p w14:paraId="31910415" w14:textId="23565799" w:rsidR="001162F6" w:rsidRDefault="001162F6" w:rsidP="00A83999"/>
    <w:p w14:paraId="426B4460" w14:textId="282AEEC5" w:rsidR="001162F6" w:rsidRDefault="001162F6" w:rsidP="00A83999"/>
    <w:p w14:paraId="1216B185" w14:textId="0BA4E667" w:rsidR="001162F6" w:rsidRDefault="001162F6" w:rsidP="00A83999"/>
    <w:p w14:paraId="5027C1E7" w14:textId="20469582" w:rsidR="001162F6" w:rsidRDefault="001162F6" w:rsidP="00A83999"/>
    <w:p w14:paraId="4EE266DB" w14:textId="5E90B619" w:rsidR="001162F6" w:rsidRDefault="001162F6" w:rsidP="00A83999"/>
    <w:p w14:paraId="70A6D56A" w14:textId="4B5638C5" w:rsidR="001162F6" w:rsidRDefault="001162F6" w:rsidP="00A83999"/>
    <w:p w14:paraId="45CCC1BF" w14:textId="5B31909B" w:rsidR="001162F6" w:rsidRDefault="001162F6" w:rsidP="00A83999"/>
    <w:p w14:paraId="17856A72" w14:textId="74514C9C" w:rsidR="001162F6" w:rsidRDefault="001162F6" w:rsidP="00A83999"/>
    <w:p w14:paraId="6DF4FB86" w14:textId="6A623173" w:rsidR="001162F6" w:rsidRDefault="001162F6" w:rsidP="00A83999"/>
    <w:p w14:paraId="540FE6A9" w14:textId="0110D217" w:rsidR="001162F6" w:rsidRDefault="001162F6" w:rsidP="00A83999"/>
    <w:p w14:paraId="7D587705" w14:textId="45DB03A3" w:rsidR="001162F6" w:rsidRDefault="001162F6" w:rsidP="00A83999"/>
    <w:p w14:paraId="7E275D27" w14:textId="472D924F" w:rsidR="001162F6" w:rsidRDefault="001162F6" w:rsidP="00A83999"/>
    <w:p w14:paraId="3A52C554" w14:textId="1468FF2F" w:rsidR="001162F6" w:rsidRDefault="001162F6" w:rsidP="00A83999"/>
    <w:p w14:paraId="1B12757C" w14:textId="2E31CD7F" w:rsidR="001162F6" w:rsidRDefault="001162F6" w:rsidP="00A83999"/>
    <w:p w14:paraId="47A5447F" w14:textId="2A41A14B" w:rsidR="001162F6" w:rsidRDefault="001162F6" w:rsidP="00A83999"/>
    <w:p w14:paraId="32D575F7" w14:textId="421B55A7" w:rsidR="001162F6" w:rsidRDefault="001162F6" w:rsidP="00A83999"/>
    <w:p w14:paraId="2DB1C81A" w14:textId="18565E85" w:rsidR="001162F6" w:rsidRDefault="001162F6" w:rsidP="00A83999"/>
    <w:p w14:paraId="4474DC53" w14:textId="523524FB" w:rsidR="001162F6" w:rsidRDefault="001162F6" w:rsidP="00A83999"/>
    <w:p w14:paraId="5BD8A04D" w14:textId="208A9220" w:rsidR="001162F6" w:rsidRDefault="001162F6" w:rsidP="00A83999"/>
    <w:p w14:paraId="7F149B88" w14:textId="549F9C4D" w:rsidR="001162F6" w:rsidRDefault="001162F6" w:rsidP="00A83999"/>
    <w:p w14:paraId="0A3C2565" w14:textId="40734AFD" w:rsidR="001162F6" w:rsidRDefault="001162F6" w:rsidP="00A83999"/>
    <w:p w14:paraId="2210A7B3" w14:textId="73FE450E" w:rsidR="001162F6" w:rsidRDefault="001162F6" w:rsidP="00A83999"/>
    <w:p w14:paraId="7CAC31C7" w14:textId="74FE9DB2" w:rsidR="001162F6" w:rsidRDefault="001162F6" w:rsidP="00A83999"/>
    <w:p w14:paraId="66F49FFC" w14:textId="51AA7D28" w:rsidR="001162F6" w:rsidRDefault="001162F6" w:rsidP="00A83999"/>
    <w:p w14:paraId="149055FB" w14:textId="003F27A0" w:rsidR="001162F6" w:rsidRDefault="001162F6" w:rsidP="00A83999"/>
    <w:p w14:paraId="11DFC366" w14:textId="5057E238" w:rsidR="001162F6" w:rsidRDefault="001162F6" w:rsidP="00A83999"/>
    <w:p w14:paraId="568E4F19" w14:textId="2C7D4C72" w:rsidR="001162F6" w:rsidRDefault="001162F6" w:rsidP="00A83999"/>
    <w:p w14:paraId="5DEA8D80" w14:textId="0A434A69" w:rsidR="001162F6" w:rsidRDefault="001162F6" w:rsidP="00A83999"/>
    <w:p w14:paraId="528A48A1" w14:textId="1E1121F4" w:rsidR="001162F6" w:rsidRDefault="001162F6" w:rsidP="00A83999"/>
    <w:p w14:paraId="125062D6" w14:textId="30EC7360" w:rsidR="001162F6" w:rsidRDefault="001162F6" w:rsidP="00A83999"/>
    <w:p w14:paraId="7A12F639" w14:textId="447CEC6E" w:rsidR="001162F6" w:rsidRDefault="001162F6" w:rsidP="00A83999"/>
    <w:p w14:paraId="07871E64" w14:textId="65A5A16A" w:rsidR="001162F6" w:rsidRDefault="001162F6" w:rsidP="00A83999"/>
    <w:p w14:paraId="1E2E5D77" w14:textId="73C45EAA" w:rsidR="001162F6" w:rsidRDefault="001162F6" w:rsidP="00A83999"/>
    <w:p w14:paraId="4F70A80D" w14:textId="2FEBE426" w:rsidR="001162F6" w:rsidRDefault="001162F6" w:rsidP="00A83999"/>
    <w:p w14:paraId="079C4F17" w14:textId="1292CB33" w:rsidR="001162F6" w:rsidRDefault="001162F6" w:rsidP="00A83999"/>
    <w:p w14:paraId="248A0C97" w14:textId="5F11C503" w:rsidR="001162F6" w:rsidRDefault="001162F6" w:rsidP="00A83999"/>
    <w:p w14:paraId="47BFDADB" w14:textId="263BEA70" w:rsidR="001162F6" w:rsidRDefault="001162F6" w:rsidP="00A83999"/>
    <w:p w14:paraId="639D8D39" w14:textId="2E3FA8F0" w:rsidR="001162F6" w:rsidRDefault="001162F6" w:rsidP="00A83999"/>
    <w:p w14:paraId="5B40C1DF" w14:textId="5E5A7B2D" w:rsidR="001162F6" w:rsidRDefault="001162F6" w:rsidP="00A83999"/>
    <w:p w14:paraId="50344E28" w14:textId="01A72216" w:rsidR="001162F6" w:rsidRDefault="001162F6" w:rsidP="00A83999"/>
    <w:p w14:paraId="5E194265" w14:textId="2CDF16F1" w:rsidR="001162F6" w:rsidRPr="00922FA4" w:rsidRDefault="001162F6" w:rsidP="001162F6">
      <w:pPr>
        <w:pStyle w:val="Heading2"/>
      </w:pPr>
      <w:bookmarkStart w:id="70" w:name="_Toc536387543"/>
      <w:bookmarkStart w:id="71" w:name="_Toc536393893"/>
      <w:r>
        <w:lastRenderedPageBreak/>
        <w:t>Creating Connections (Flow2)</w:t>
      </w:r>
      <w:bookmarkEnd w:id="70"/>
      <w:bookmarkEnd w:id="71"/>
    </w:p>
    <w:p w14:paraId="0A1505B4" w14:textId="77777777" w:rsidR="001162F6" w:rsidRDefault="001162F6" w:rsidP="001162F6"/>
    <w:p w14:paraId="638878EB" w14:textId="380E121F" w:rsidR="001162F6" w:rsidRDefault="001162F6" w:rsidP="001162F6">
      <w:r>
        <w:t>The following Connections have been created and configured. You will be using these connections for creating I</w:t>
      </w:r>
      <w:r w:rsidR="002240DA">
        <w:t>ntegration flow</w:t>
      </w:r>
    </w:p>
    <w:p w14:paraId="0593C7DC" w14:textId="77777777" w:rsidR="001162F6" w:rsidRDefault="001162F6" w:rsidP="001162F6"/>
    <w:tbl>
      <w:tblPr>
        <w:tblStyle w:val="ListTable3-Accent1"/>
        <w:tblW w:w="10075" w:type="dxa"/>
        <w:tblLook w:val="04A0" w:firstRow="1" w:lastRow="0" w:firstColumn="1" w:lastColumn="0" w:noHBand="0" w:noVBand="1"/>
      </w:tblPr>
      <w:tblGrid>
        <w:gridCol w:w="2875"/>
        <w:gridCol w:w="7200"/>
      </w:tblGrid>
      <w:tr w:rsidR="001162F6" w14:paraId="12AFDC97" w14:textId="77777777" w:rsidTr="002F76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75" w:type="dxa"/>
          </w:tcPr>
          <w:p w14:paraId="1166F966" w14:textId="77777777" w:rsidR="001162F6" w:rsidRDefault="001162F6" w:rsidP="006F5C77">
            <w:r>
              <w:t>Connection Name</w:t>
            </w:r>
          </w:p>
        </w:tc>
        <w:tc>
          <w:tcPr>
            <w:tcW w:w="7200" w:type="dxa"/>
          </w:tcPr>
          <w:p w14:paraId="367A738E" w14:textId="77777777" w:rsidR="001162F6" w:rsidRDefault="001162F6" w:rsidP="006F5C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Type</w:t>
            </w:r>
          </w:p>
        </w:tc>
      </w:tr>
      <w:tr w:rsidR="001162F6" w14:paraId="45EF6DC4" w14:textId="77777777" w:rsidTr="002F76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7FAE43B3" w14:textId="732C8BA9" w:rsidR="001162F6" w:rsidRPr="00611F7C" w:rsidRDefault="002F7617" w:rsidP="006F5C77">
            <w:pPr>
              <w:rPr>
                <w:b w:val="0"/>
              </w:rPr>
            </w:pPr>
            <w:r w:rsidRPr="002F7617">
              <w:rPr>
                <w:b w:val="0"/>
              </w:rPr>
              <w:t>PO REST Interface Con 96 06</w:t>
            </w:r>
          </w:p>
        </w:tc>
        <w:tc>
          <w:tcPr>
            <w:tcW w:w="7200" w:type="dxa"/>
          </w:tcPr>
          <w:p w14:paraId="5B6828BB" w14:textId="7FBD4D0E" w:rsidR="001162F6" w:rsidRDefault="002F7617" w:rsidP="006F5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Adapter</w:t>
            </w:r>
          </w:p>
        </w:tc>
      </w:tr>
      <w:tr w:rsidR="001162F6" w14:paraId="14F802B1" w14:textId="77777777" w:rsidTr="002F7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0D52DE42" w14:textId="039A0B3C" w:rsidR="001162F6" w:rsidRPr="00611F7C" w:rsidRDefault="00840525" w:rsidP="00840525">
            <w:pPr>
              <w:rPr>
                <w:b w:val="0"/>
              </w:rPr>
            </w:pPr>
            <w:r>
              <w:rPr>
                <w:b w:val="0"/>
              </w:rPr>
              <w:t>ERP Conn 96 06</w:t>
            </w:r>
          </w:p>
        </w:tc>
        <w:tc>
          <w:tcPr>
            <w:tcW w:w="7200" w:type="dxa"/>
          </w:tcPr>
          <w:p w14:paraId="3F254C97" w14:textId="3DD951E3" w:rsidR="001162F6" w:rsidRDefault="002F7617" w:rsidP="006F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ERP</w:t>
            </w:r>
            <w:r w:rsidR="001162F6">
              <w:t xml:space="preserve"> Adapter</w:t>
            </w:r>
          </w:p>
        </w:tc>
      </w:tr>
    </w:tbl>
    <w:p w14:paraId="03D35966" w14:textId="0B1A8942" w:rsidR="001162F6" w:rsidRDefault="001162F6" w:rsidP="00A83999"/>
    <w:p w14:paraId="3D88D8C4" w14:textId="7889EB69" w:rsidR="00F27E96" w:rsidRDefault="00F27E96" w:rsidP="00F27E96">
      <w:pPr>
        <w:pStyle w:val="Heading2"/>
      </w:pPr>
      <w:bookmarkStart w:id="72" w:name="_Toc536387544"/>
      <w:bookmarkStart w:id="73" w:name="_Toc536393894"/>
      <w:r>
        <w:t xml:space="preserve">Creating the PO </w:t>
      </w:r>
      <w:r w:rsidR="004E6126">
        <w:t>Proxy</w:t>
      </w:r>
      <w:r>
        <w:t xml:space="preserve"> Integration (Flow2)</w:t>
      </w:r>
      <w:bookmarkEnd w:id="72"/>
      <w:bookmarkEnd w:id="73"/>
    </w:p>
    <w:p w14:paraId="45F0A401" w14:textId="7C277348" w:rsidR="00F27E96" w:rsidRPr="00A7542C" w:rsidRDefault="00DD1A84" w:rsidP="007C1CC6">
      <w:pPr>
        <w:pStyle w:val="ListParagraph"/>
        <w:numPr>
          <w:ilvl w:val="0"/>
          <w:numId w:val="11"/>
        </w:numPr>
        <w:rPr>
          <w:rFonts w:ascii="Times New Roman" w:hAnsi="Times New Roman"/>
        </w:rPr>
      </w:pPr>
      <w:r>
        <w:t>On the Oracle Integration</w:t>
      </w:r>
      <w:r w:rsidR="00F27E96">
        <w:t xml:space="preserve"> home page, click </w:t>
      </w:r>
      <w:r w:rsidR="00F27E96" w:rsidRPr="00A7542C">
        <w:rPr>
          <w:rStyle w:val="bold"/>
          <w:b/>
        </w:rPr>
        <w:t>Integrations</w:t>
      </w:r>
      <w:r w:rsidR="00F27E96">
        <w:t xml:space="preserve">. </w:t>
      </w:r>
    </w:p>
    <w:p w14:paraId="3BD09B2C" w14:textId="77777777" w:rsidR="00F27E96" w:rsidRDefault="00F27E96" w:rsidP="007C1CC6">
      <w:pPr>
        <w:pStyle w:val="ListParagraph"/>
        <w:numPr>
          <w:ilvl w:val="0"/>
          <w:numId w:val="11"/>
        </w:numPr>
      </w:pPr>
      <w:r>
        <w:t xml:space="preserve">On the Integrations page, click </w:t>
      </w:r>
      <w:r w:rsidRPr="003078C2">
        <w:rPr>
          <w:b/>
        </w:rPr>
        <w:t>Create</w:t>
      </w:r>
      <w:r>
        <w:t>.  The Create Integration - Select a Style/Pattern dialog is displayed.</w:t>
      </w:r>
    </w:p>
    <w:p w14:paraId="4CDDB489" w14:textId="77777777" w:rsidR="00F27E96" w:rsidRDefault="00F27E96" w:rsidP="007C1CC6">
      <w:pPr>
        <w:pStyle w:val="ListParagraph"/>
        <w:numPr>
          <w:ilvl w:val="0"/>
          <w:numId w:val="11"/>
        </w:numPr>
      </w:pPr>
      <w:r>
        <w:t xml:space="preserve">Select </w:t>
      </w:r>
      <w:r>
        <w:rPr>
          <w:b/>
        </w:rPr>
        <w:t>App Driven Orchestration</w:t>
      </w:r>
      <w:r w:rsidRPr="00A7542C">
        <w:t xml:space="preserve"> </w:t>
      </w:r>
      <w:r>
        <w:t xml:space="preserve">type of integration.  The </w:t>
      </w:r>
      <w:r w:rsidRPr="00922FA4">
        <w:rPr>
          <w:b/>
        </w:rPr>
        <w:t>Create New</w:t>
      </w:r>
      <w:r>
        <w:t xml:space="preserve"> Integration dialog is displayed.</w:t>
      </w:r>
    </w:p>
    <w:p w14:paraId="7063C588" w14:textId="77777777" w:rsidR="00F27E96" w:rsidRDefault="00F27E96" w:rsidP="007C1CC6">
      <w:pPr>
        <w:pStyle w:val="ListParagraph"/>
        <w:numPr>
          <w:ilvl w:val="0"/>
          <w:numId w:val="11"/>
        </w:numPr>
      </w:pPr>
      <w:r>
        <w:t>Enter the following information: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248"/>
        <w:gridCol w:w="5822"/>
      </w:tblGrid>
      <w:tr w:rsidR="00F27E96" w14:paraId="26CC8751" w14:textId="77777777" w:rsidTr="006F5C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8" w:type="dxa"/>
          </w:tcPr>
          <w:p w14:paraId="3E9DE379" w14:textId="77777777" w:rsidR="00F27E96" w:rsidRDefault="00F27E96" w:rsidP="006F5C77">
            <w:r>
              <w:t>Field Element</w:t>
            </w:r>
          </w:p>
        </w:tc>
        <w:tc>
          <w:tcPr>
            <w:tcW w:w="5822" w:type="dxa"/>
          </w:tcPr>
          <w:p w14:paraId="4A2C768B" w14:textId="77777777" w:rsidR="00F27E96" w:rsidRDefault="00F27E96" w:rsidP="006F5C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F27E96" w14:paraId="23711D30" w14:textId="77777777" w:rsidTr="006F5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0F6FF995" w14:textId="77777777" w:rsidR="00F27E96" w:rsidRPr="00611F7C" w:rsidRDefault="00F27E96" w:rsidP="006F5C77">
            <w:pPr>
              <w:rPr>
                <w:b w:val="0"/>
              </w:rPr>
            </w:pPr>
            <w:r>
              <w:rPr>
                <w:rStyle w:val="bold"/>
              </w:rPr>
              <w:t>What do you want to call your integration?</w:t>
            </w:r>
          </w:p>
        </w:tc>
        <w:tc>
          <w:tcPr>
            <w:tcW w:w="5822" w:type="dxa"/>
          </w:tcPr>
          <w:p w14:paraId="55C683B9" w14:textId="488A6DDF" w:rsidR="00F27E96" w:rsidRDefault="008B2591" w:rsidP="006F5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ERP PO Proxy </w:t>
            </w:r>
            <w:r w:rsidR="00F27E96">
              <w:t>&lt;</w:t>
            </w:r>
            <w:proofErr w:type="spellStart"/>
            <w:r w:rsidR="00F27E96">
              <w:t>ClassId</w:t>
            </w:r>
            <w:proofErr w:type="spellEnd"/>
            <w:r w:rsidR="00F27E96">
              <w:t>&gt; &lt;</w:t>
            </w:r>
            <w:proofErr w:type="spellStart"/>
            <w:r w:rsidR="00F27E96">
              <w:t>StudentId</w:t>
            </w:r>
            <w:proofErr w:type="spellEnd"/>
            <w:r w:rsidR="00F27E96">
              <w:t>&gt;</w:t>
            </w:r>
          </w:p>
          <w:p w14:paraId="3BB82BB2" w14:textId="763A4EE0" w:rsidR="00F27E96" w:rsidRDefault="00F27E96" w:rsidP="006F5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Ex: </w:t>
            </w:r>
            <w:r w:rsidR="002D4438" w:rsidRPr="002D4438">
              <w:t>ERP PO Proxy 96 06</w:t>
            </w:r>
          </w:p>
        </w:tc>
      </w:tr>
      <w:tr w:rsidR="00F27E96" w14:paraId="73EBF89C" w14:textId="77777777" w:rsidTr="006F5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457985E4" w14:textId="77777777" w:rsidR="00F27E96" w:rsidRDefault="00F27E96" w:rsidP="006F5C77">
            <w:pPr>
              <w:rPr>
                <w:rStyle w:val="bold"/>
              </w:rPr>
            </w:pPr>
            <w:r>
              <w:rPr>
                <w:rStyle w:val="bold"/>
              </w:rPr>
              <w:t>Identifier</w:t>
            </w:r>
          </w:p>
        </w:tc>
        <w:tc>
          <w:tcPr>
            <w:tcW w:w="5822" w:type="dxa"/>
          </w:tcPr>
          <w:p w14:paraId="6212524B" w14:textId="77777777" w:rsidR="00F27E96" w:rsidRDefault="00F27E96" w:rsidP="006F5C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Accept the default identifier value. The identifier is the same as the integration name you provided, but in upper case.</w:t>
            </w:r>
          </w:p>
        </w:tc>
      </w:tr>
      <w:tr w:rsidR="00F27E96" w14:paraId="7A5E30B2" w14:textId="77777777" w:rsidTr="006F5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3EAD720E" w14:textId="77777777" w:rsidR="00F27E96" w:rsidRDefault="00F27E96" w:rsidP="006F5C77">
            <w:pPr>
              <w:rPr>
                <w:rStyle w:val="bold"/>
              </w:rPr>
            </w:pPr>
            <w:r>
              <w:rPr>
                <w:rStyle w:val="bold"/>
              </w:rPr>
              <w:t>Version</w:t>
            </w:r>
          </w:p>
        </w:tc>
        <w:tc>
          <w:tcPr>
            <w:tcW w:w="5822" w:type="dxa"/>
          </w:tcPr>
          <w:p w14:paraId="1EFD66D1" w14:textId="77777777" w:rsidR="00F27E96" w:rsidRDefault="00F27E96" w:rsidP="006F5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Accept the default version number of </w:t>
            </w:r>
            <w:r>
              <w:rPr>
                <w:rStyle w:val="HTMLCode"/>
              </w:rPr>
              <w:t>01.00.0000</w:t>
            </w:r>
            <w:r>
              <w:t xml:space="preserve">. Or, if you want to change the version number, enter the version using numbers only in this format: </w:t>
            </w:r>
            <w:proofErr w:type="spellStart"/>
            <w:r>
              <w:rPr>
                <w:rStyle w:val="HTMLCode"/>
              </w:rPr>
              <w:t>xx.</w:t>
            </w:r>
            <w:proofErr w:type="gramStart"/>
            <w:r>
              <w:rPr>
                <w:rStyle w:val="HTMLCode"/>
              </w:rPr>
              <w:t>xx.xxxx</w:t>
            </w:r>
            <w:proofErr w:type="spellEnd"/>
            <w:proofErr w:type="gramEnd"/>
            <w:r>
              <w:t>.</w:t>
            </w:r>
          </w:p>
        </w:tc>
      </w:tr>
      <w:tr w:rsidR="00F27E96" w14:paraId="14A273C4" w14:textId="77777777" w:rsidTr="006F5C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0A7F1587" w14:textId="77777777" w:rsidR="00F27E96" w:rsidRDefault="00F27E96" w:rsidP="006F5C77">
            <w:pPr>
              <w:rPr>
                <w:rStyle w:val="bold"/>
              </w:rPr>
            </w:pPr>
            <w:r>
              <w:rPr>
                <w:rStyle w:val="bold"/>
              </w:rPr>
              <w:t>What does this integration do?</w:t>
            </w:r>
          </w:p>
        </w:tc>
        <w:tc>
          <w:tcPr>
            <w:tcW w:w="5822" w:type="dxa"/>
          </w:tcPr>
          <w:p w14:paraId="48698F12" w14:textId="18EB9C85" w:rsidR="00F27E96" w:rsidRDefault="00F27E96" w:rsidP="00C708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integration demonstrates the use of Oracle Integration </w:t>
            </w:r>
            <w:r w:rsidR="00C7082F">
              <w:t>REST adapter and ERP</w:t>
            </w:r>
            <w:r>
              <w:t xml:space="preserve"> Cloud Adapter </w:t>
            </w:r>
            <w:r w:rsidR="00C7082F">
              <w:t xml:space="preserve">to create a </w:t>
            </w:r>
            <w:r w:rsidR="009412EA">
              <w:t xml:space="preserve">REST to SOAP </w:t>
            </w:r>
            <w:r w:rsidR="00C7082F">
              <w:t>proxy for ERP Cloud webservices</w:t>
            </w:r>
            <w:r>
              <w:t xml:space="preserve"> </w:t>
            </w:r>
          </w:p>
        </w:tc>
      </w:tr>
      <w:tr w:rsidR="00F27E96" w14:paraId="3A9BF111" w14:textId="77777777" w:rsidTr="006F5C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14:paraId="373FF1F5" w14:textId="77777777" w:rsidR="00F27E96" w:rsidRDefault="00F27E96" w:rsidP="006F5C77">
            <w:pPr>
              <w:rPr>
                <w:rStyle w:val="bold"/>
              </w:rPr>
            </w:pPr>
            <w:r w:rsidRPr="00A7542C">
              <w:rPr>
                <w:rStyle w:val="bold"/>
              </w:rPr>
              <w:t>Which package does this integration belong to?</w:t>
            </w:r>
          </w:p>
        </w:tc>
        <w:tc>
          <w:tcPr>
            <w:tcW w:w="5822" w:type="dxa"/>
          </w:tcPr>
          <w:p w14:paraId="2B320FFC" w14:textId="77777777" w:rsidR="00F27E96" w:rsidRPr="000901C9" w:rsidRDefault="00F27E96" w:rsidP="006F5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>
              <w:rPr>
                <w:i/>
              </w:rPr>
              <w:t>Leave blank</w:t>
            </w:r>
          </w:p>
        </w:tc>
      </w:tr>
    </w:tbl>
    <w:p w14:paraId="0B7BEDB3" w14:textId="77777777" w:rsidR="00F27E96" w:rsidRDefault="00F27E96" w:rsidP="00F27E96">
      <w:pPr>
        <w:pStyle w:val="ListParagraph"/>
        <w:ind w:left="851"/>
      </w:pPr>
    </w:p>
    <w:p w14:paraId="2C5A9B4F" w14:textId="77777777" w:rsidR="00F27E96" w:rsidRDefault="00F27E96" w:rsidP="00F27E96">
      <w:r>
        <w:rPr>
          <w:noProof/>
          <w:lang w:val="en-US"/>
        </w:rPr>
        <w:drawing>
          <wp:inline distT="0" distB="0" distL="0" distR="0" wp14:anchorId="4B3095C4" wp14:editId="21EE515A">
            <wp:extent cx="4062469" cy="41737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62" cy="4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F0C7" w14:textId="77777777" w:rsidR="00F27E96" w:rsidRDefault="00F27E96" w:rsidP="00F27E96"/>
    <w:p w14:paraId="7795DC47" w14:textId="3AF48396" w:rsidR="00F27E96" w:rsidRDefault="004D4091" w:rsidP="00F27E96">
      <w:r>
        <w:rPr>
          <w:noProof/>
          <w:lang w:val="en-US"/>
        </w:rPr>
        <w:drawing>
          <wp:inline distT="0" distB="0" distL="0" distR="0" wp14:anchorId="5168DB42" wp14:editId="00B5C6A7">
            <wp:extent cx="4656147" cy="3134123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8539" cy="313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124" w14:textId="58C8BA38" w:rsidR="00FB52CF" w:rsidRDefault="00FB52CF" w:rsidP="00A83999"/>
    <w:p w14:paraId="279CE0E5" w14:textId="1DD70CD3" w:rsidR="00AA3EE1" w:rsidRDefault="00AA3EE1" w:rsidP="00A83999">
      <w:r w:rsidRPr="00A7542C">
        <w:t xml:space="preserve">Click </w:t>
      </w:r>
      <w:r w:rsidRPr="00922FA4">
        <w:rPr>
          <w:b/>
        </w:rPr>
        <w:t>Create</w:t>
      </w:r>
      <w:r w:rsidRPr="00A7542C">
        <w:t>.</w:t>
      </w:r>
      <w:r>
        <w:t xml:space="preserve"> </w:t>
      </w:r>
      <w:r w:rsidRPr="00A7542C">
        <w:t xml:space="preserve">The integration </w:t>
      </w:r>
      <w:r>
        <w:t>canvas</w:t>
      </w:r>
      <w:r w:rsidRPr="00A7542C">
        <w:t xml:space="preserve"> is displayed</w:t>
      </w:r>
    </w:p>
    <w:p w14:paraId="5E13B77E" w14:textId="3573497F" w:rsidR="00980D76" w:rsidRDefault="00980D76" w:rsidP="00A83999"/>
    <w:p w14:paraId="2B427B77" w14:textId="77777777" w:rsidR="00112302" w:rsidRDefault="00F16043" w:rsidP="007C1CC6">
      <w:pPr>
        <w:pStyle w:val="ListParagraph"/>
        <w:numPr>
          <w:ilvl w:val="0"/>
          <w:numId w:val="11"/>
        </w:numPr>
      </w:pPr>
      <w:r>
        <w:t>Hover over the circle next to Start, and click on the + sign</w:t>
      </w:r>
    </w:p>
    <w:p w14:paraId="06836EC2" w14:textId="7C803096" w:rsidR="00112302" w:rsidRDefault="00F16043" w:rsidP="007C1CC6">
      <w:pPr>
        <w:pStyle w:val="ListParagraph"/>
        <w:numPr>
          <w:ilvl w:val="0"/>
          <w:numId w:val="11"/>
        </w:numPr>
      </w:pPr>
      <w:r>
        <w:t xml:space="preserve">Select the </w:t>
      </w:r>
      <w:r w:rsidR="00953816">
        <w:t>REST</w:t>
      </w:r>
      <w:r>
        <w:t xml:space="preserve"> Connection (</w:t>
      </w:r>
      <w:r w:rsidR="00953816">
        <w:t>PO REST Interface Con 96 06</w:t>
      </w:r>
      <w:r>
        <w:t>) from the list which is pre created for you</w:t>
      </w:r>
    </w:p>
    <w:p w14:paraId="5219243D" w14:textId="195B2891" w:rsidR="00F16043" w:rsidRDefault="00F16043" w:rsidP="007C1CC6">
      <w:pPr>
        <w:pStyle w:val="ListParagraph"/>
        <w:numPr>
          <w:ilvl w:val="0"/>
          <w:numId w:val="11"/>
        </w:numPr>
      </w:pPr>
      <w:r>
        <w:t>Enter details as in the screenshot below to define the endpoint in the flow</w:t>
      </w:r>
    </w:p>
    <w:p w14:paraId="59300A9B" w14:textId="77777777" w:rsidR="00751F15" w:rsidRDefault="00751F15" w:rsidP="00751F15">
      <w:pPr>
        <w:pStyle w:val="ListParagraph"/>
        <w:ind w:left="360"/>
      </w:pPr>
    </w:p>
    <w:p w14:paraId="35EC26AD" w14:textId="14BD5CEC" w:rsidR="00A913C2" w:rsidRDefault="008C60D6" w:rsidP="00A913C2">
      <w:r>
        <w:rPr>
          <w:noProof/>
          <w:lang w:val="en-US"/>
        </w:rPr>
        <w:drawing>
          <wp:inline distT="0" distB="0" distL="0" distR="0" wp14:anchorId="3FA27C9C" wp14:editId="111686D6">
            <wp:extent cx="6400800" cy="27108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18A2" w14:textId="34BAED86" w:rsidR="004A167B" w:rsidRDefault="004A167B" w:rsidP="00A913C2"/>
    <w:p w14:paraId="0236EC19" w14:textId="77777777" w:rsidR="004A167B" w:rsidRDefault="004A167B" w:rsidP="00A913C2"/>
    <w:p w14:paraId="372E5B97" w14:textId="651E998A" w:rsidR="005157C3" w:rsidRDefault="00D57E86" w:rsidP="007C1CC6">
      <w:pPr>
        <w:pStyle w:val="ListParagraph"/>
        <w:numPr>
          <w:ilvl w:val="0"/>
          <w:numId w:val="11"/>
        </w:numPr>
      </w:pPr>
      <w:r>
        <w:t xml:space="preserve">In the Basic info page provide the endpoint </w:t>
      </w:r>
      <w:r w:rsidR="0081392D">
        <w:t>name</w:t>
      </w:r>
      <w:ins w:id="74" w:author="Vicram Rajagopalan" w:date="2019-11-15T15:54:00Z">
        <w:r w:rsidR="00B25D0C">
          <w:t xml:space="preserve"> and description</w:t>
        </w:r>
      </w:ins>
      <w:del w:id="75" w:author="Vicram Rajagopalan" w:date="2019-11-15T15:54:00Z">
        <w:r w:rsidR="0081392D" w:rsidDel="00B25D0C">
          <w:delText>, uri, HTTP Verb and Select options for Request/Response payload</w:delText>
        </w:r>
      </w:del>
      <w:r w:rsidR="0037038E">
        <w:t>. Click Next</w:t>
      </w:r>
    </w:p>
    <w:p w14:paraId="2723A5EF" w14:textId="5E435049" w:rsidR="0081392D" w:rsidRDefault="0081392D" w:rsidP="0081392D"/>
    <w:p w14:paraId="576BFA47" w14:textId="3624D620" w:rsidR="00186437" w:rsidRDefault="00186437" w:rsidP="0081392D">
      <w:r>
        <w:rPr>
          <w:noProof/>
          <w:lang w:val="en-US"/>
        </w:rPr>
        <w:lastRenderedPageBreak/>
        <w:drawing>
          <wp:inline distT="0" distB="0" distL="0" distR="0" wp14:anchorId="3E374B31" wp14:editId="1D2E2733">
            <wp:extent cx="4763999" cy="361192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99" cy="36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8DE0" w14:textId="1CCD4303" w:rsidR="0081392D" w:rsidRDefault="0081392D" w:rsidP="0081392D"/>
    <w:p w14:paraId="67DFBA4A" w14:textId="77777777" w:rsidR="0081392D" w:rsidRDefault="0081392D" w:rsidP="0081392D"/>
    <w:p w14:paraId="0F9CBDC7" w14:textId="23E49874" w:rsidR="003A38C6" w:rsidRDefault="003A38C6" w:rsidP="007C1CC6">
      <w:pPr>
        <w:pStyle w:val="ListParagraph"/>
        <w:numPr>
          <w:ilvl w:val="0"/>
          <w:numId w:val="11"/>
        </w:numPr>
        <w:rPr>
          <w:ins w:id="76" w:author="Vicram Rajagopalan" w:date="2019-11-15T15:54:00Z"/>
        </w:rPr>
      </w:pPr>
      <w:ins w:id="77" w:author="Vicram Rajagopalan" w:date="2019-11-15T15:54:00Z">
        <w:r>
          <w:t>In the Resource Configuration page provide the operation name, URI, and HTTP verb, and selec</w:t>
        </w:r>
      </w:ins>
      <w:ins w:id="78" w:author="Vicram Rajagopalan" w:date="2019-11-15T15:55:00Z">
        <w:r>
          <w:t>t options for Request/Response payload.</w:t>
        </w:r>
        <w:r>
          <w:br/>
        </w:r>
        <w:r w:rsidR="00A0551B">
          <w:rPr>
            <w:noProof/>
          </w:rPr>
          <w:drawing>
            <wp:inline distT="0" distB="0" distL="0" distR="0" wp14:anchorId="13B957BC" wp14:editId="553CFDB1">
              <wp:extent cx="5700409" cy="4273610"/>
              <wp:effectExtent l="0" t="0" r="1905" b="6350"/>
              <wp:docPr id="8" name="Picture 8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Screen Shot 2019-11-15 at 3.20.00 PM.png"/>
                      <pic:cNvPicPr/>
                    </pic:nvPicPr>
                    <pic:blipFill>
                      <a:blip r:embed="rId8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431" cy="42848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7CAC9D" w14:textId="4B54CF2D" w:rsidR="0081392D" w:rsidRDefault="00FF352A" w:rsidP="007C1CC6">
      <w:pPr>
        <w:pStyle w:val="ListParagraph"/>
        <w:numPr>
          <w:ilvl w:val="0"/>
          <w:numId w:val="11"/>
        </w:numPr>
      </w:pPr>
      <w:r>
        <w:lastRenderedPageBreak/>
        <w:t xml:space="preserve">In the Request page </w:t>
      </w:r>
      <w:r w:rsidR="00AB180B">
        <w:t xml:space="preserve">Select Request payload format as “JSON Sample” and provide the sample JSON below by </w:t>
      </w:r>
      <w:r w:rsidR="00222114">
        <w:t>clicking on</w:t>
      </w:r>
      <w:r w:rsidR="00AB180B">
        <w:t xml:space="preserve"> the inline link</w:t>
      </w:r>
    </w:p>
    <w:p w14:paraId="0D609421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4D1F7FA4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"id": 24,</w:t>
      </w:r>
    </w:p>
    <w:p w14:paraId="4C70A59F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lOCId</w:t>
      </w:r>
      <w:proofErr w:type="spellEnd"/>
      <w:r>
        <w:t>": 3,</w:t>
      </w:r>
    </w:p>
    <w:p w14:paraId="188EA5F2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orderNumber</w:t>
      </w:r>
      <w:proofErr w:type="spellEnd"/>
      <w:r>
        <w:t>": "163521",</w:t>
      </w:r>
    </w:p>
    <w:p w14:paraId="3380FEF2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pOHeaderId</w:t>
      </w:r>
      <w:proofErr w:type="spellEnd"/>
      <w:r>
        <w:t>": "300000074157561",</w:t>
      </w:r>
    </w:p>
    <w:p w14:paraId="76C14F12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procurementBUId</w:t>
      </w:r>
      <w:proofErr w:type="spellEnd"/>
      <w:r>
        <w:t>": "300000046987012",</w:t>
      </w:r>
    </w:p>
    <w:p w14:paraId="7103587A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procurementBusinessUnit</w:t>
      </w:r>
      <w:proofErr w:type="spellEnd"/>
      <w:r>
        <w:t>": "US1 Business Unit",</w:t>
      </w:r>
    </w:p>
    <w:p w14:paraId="286632BD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soldToLegalEntity</w:t>
      </w:r>
      <w:proofErr w:type="spellEnd"/>
      <w:r>
        <w:t>": "US1 Legal Entity",</w:t>
      </w:r>
    </w:p>
    <w:p w14:paraId="73B53E38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"supplier": "Dell.",</w:t>
      </w:r>
    </w:p>
    <w:p w14:paraId="0B20E814" w14:textId="77777777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"</w:t>
      </w:r>
      <w:proofErr w:type="spellStart"/>
      <w:r>
        <w:t>supplierId</w:t>
      </w:r>
      <w:proofErr w:type="spellEnd"/>
      <w:r>
        <w:t>": "300000047414679"</w:t>
      </w:r>
    </w:p>
    <w:p w14:paraId="47AD80E0" w14:textId="0873F2F4" w:rsidR="00D578BF" w:rsidRDefault="00D578BF" w:rsidP="00D578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2FEFCAD2" w14:textId="4ECAE9E5" w:rsidR="00EC3EAC" w:rsidRDefault="00EC3EAC" w:rsidP="007C1CC6">
      <w:pPr>
        <w:pStyle w:val="ListParagraph"/>
        <w:numPr>
          <w:ilvl w:val="0"/>
          <w:numId w:val="11"/>
        </w:numPr>
      </w:pPr>
      <w:r>
        <w:t>In the Response page Select Response payload format as “JSON Sample” and provide the sample JSON below by clicking on the inline link</w:t>
      </w:r>
    </w:p>
    <w:p w14:paraId="084A7479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2B62F889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"pOHeaderId":"300000074157561",</w:t>
      </w:r>
    </w:p>
    <w:p w14:paraId="0EE56A8D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"orderNumber":"162180",</w:t>
      </w:r>
    </w:p>
    <w:p w14:paraId="12356157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"soldToLegalEntityId":"300000074157561",</w:t>
      </w:r>
    </w:p>
    <w:p w14:paraId="24E41056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"changeOrderNumber":3,</w:t>
      </w:r>
    </w:p>
    <w:p w14:paraId="5C5382E4" w14:textId="77777777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</w:t>
      </w:r>
      <w:proofErr w:type="spellStart"/>
      <w:r>
        <w:t>requestStatus</w:t>
      </w:r>
      <w:proofErr w:type="spellEnd"/>
      <w:r>
        <w:t>":"SUCCESS"</w:t>
      </w:r>
    </w:p>
    <w:p w14:paraId="597BD606" w14:textId="0AD141E5" w:rsidR="00EC3EAC" w:rsidRDefault="00EC3EAC" w:rsidP="00EC3E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6897B98C" w14:textId="69D535D4" w:rsidR="00794C25" w:rsidRDefault="00794C25" w:rsidP="00794C25">
      <w:pPr>
        <w:pStyle w:val="ListParagraph"/>
        <w:ind w:left="360"/>
      </w:pPr>
    </w:p>
    <w:p w14:paraId="337EF37D" w14:textId="284FC459" w:rsidR="00794C25" w:rsidRDefault="00794C25" w:rsidP="00794C25">
      <w:pPr>
        <w:pStyle w:val="ListParagraph"/>
        <w:ind w:left="360"/>
      </w:pPr>
    </w:p>
    <w:p w14:paraId="172C5E2E" w14:textId="1C25C801" w:rsidR="00794C25" w:rsidRDefault="00794C25" w:rsidP="00794C25">
      <w:pPr>
        <w:pStyle w:val="ListParagraph"/>
        <w:ind w:left="360"/>
      </w:pPr>
    </w:p>
    <w:p w14:paraId="7076982A" w14:textId="10B8803E" w:rsidR="00794C25" w:rsidRDefault="00794C25" w:rsidP="00794C25">
      <w:pPr>
        <w:pStyle w:val="ListParagraph"/>
        <w:ind w:left="360"/>
      </w:pPr>
    </w:p>
    <w:p w14:paraId="111C7D1A" w14:textId="0CF8193A" w:rsidR="00794C25" w:rsidRDefault="00794C25" w:rsidP="00794C25">
      <w:pPr>
        <w:pStyle w:val="ListParagraph"/>
        <w:ind w:left="360"/>
      </w:pPr>
    </w:p>
    <w:p w14:paraId="24EC8430" w14:textId="2097EF2B" w:rsidR="00794C25" w:rsidRDefault="00794C25" w:rsidP="00794C25">
      <w:pPr>
        <w:pStyle w:val="ListParagraph"/>
        <w:ind w:left="360"/>
      </w:pPr>
    </w:p>
    <w:p w14:paraId="7FBF1444" w14:textId="60797820" w:rsidR="00794C25" w:rsidRDefault="00794C25" w:rsidP="00794C25">
      <w:pPr>
        <w:pStyle w:val="ListParagraph"/>
        <w:ind w:left="360"/>
      </w:pPr>
    </w:p>
    <w:p w14:paraId="2F02548B" w14:textId="77777777" w:rsidR="00794C25" w:rsidRDefault="00794C25" w:rsidP="00794C25">
      <w:pPr>
        <w:pStyle w:val="ListParagraph"/>
        <w:ind w:left="360"/>
      </w:pPr>
    </w:p>
    <w:p w14:paraId="63256CAD" w14:textId="07722813" w:rsidR="00D578BF" w:rsidRDefault="00F32E43" w:rsidP="007C1CC6">
      <w:pPr>
        <w:pStyle w:val="ListParagraph"/>
        <w:numPr>
          <w:ilvl w:val="0"/>
          <w:numId w:val="11"/>
        </w:numPr>
      </w:pPr>
      <w:r>
        <w:t>Review the Summary page and click on Done</w:t>
      </w:r>
    </w:p>
    <w:p w14:paraId="417810A2" w14:textId="77777777" w:rsidR="00794C25" w:rsidRDefault="00794C25" w:rsidP="00794C25">
      <w:pPr>
        <w:pStyle w:val="ListParagraph"/>
        <w:ind w:left="360"/>
      </w:pPr>
    </w:p>
    <w:p w14:paraId="6A1F97BC" w14:textId="29DFA75F" w:rsidR="00F32E43" w:rsidRDefault="00F32E43" w:rsidP="00F32E43">
      <w:r>
        <w:rPr>
          <w:noProof/>
          <w:lang w:val="en-US"/>
        </w:rPr>
        <w:drawing>
          <wp:inline distT="0" distB="0" distL="0" distR="0" wp14:anchorId="0424A149" wp14:editId="7EFDA84C">
            <wp:extent cx="4729074" cy="2737045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3508" cy="27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D3C7" w14:textId="47E158FA" w:rsidR="00D57E86" w:rsidRDefault="00D57E86" w:rsidP="00D57E86">
      <w:pPr>
        <w:pStyle w:val="ListParagraph"/>
        <w:ind w:left="360"/>
      </w:pPr>
    </w:p>
    <w:p w14:paraId="139437CD" w14:textId="60E29280" w:rsidR="00D57E86" w:rsidRDefault="00061A17" w:rsidP="00327F91">
      <w:r>
        <w:t>A Request/Response Flow is created</w:t>
      </w:r>
      <w:r w:rsidR="008B04E8">
        <w:t xml:space="preserve">. </w:t>
      </w:r>
      <w:r w:rsidR="0007644B">
        <w:t xml:space="preserve">Delete the </w:t>
      </w:r>
      <w:r w:rsidR="009D2A3B">
        <w:t xml:space="preserve">“Map to POPROXY” </w:t>
      </w:r>
      <w:del w:id="79" w:author="Vicram Rajagopalan" w:date="2019-11-15T14:26:00Z">
        <w:r w:rsidR="00B95B53" w:rsidDel="00B4044B">
          <w:delText>activity</w:delText>
        </w:r>
      </w:del>
      <w:ins w:id="80" w:author="Vicram Rajagopalan" w:date="2019-11-15T14:26:00Z">
        <w:r w:rsidR="00B4044B">
          <w:t>Action</w:t>
        </w:r>
      </w:ins>
    </w:p>
    <w:p w14:paraId="41B8F634" w14:textId="7DDD6BA7" w:rsidR="008B04E8" w:rsidRDefault="008B04E8" w:rsidP="00327F91">
      <w:r>
        <w:rPr>
          <w:noProof/>
          <w:lang w:val="en-US"/>
        </w:rPr>
        <w:lastRenderedPageBreak/>
        <w:drawing>
          <wp:inline distT="0" distB="0" distL="0" distR="0" wp14:anchorId="3277D251" wp14:editId="69B0BFDA">
            <wp:extent cx="6400800" cy="28238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3FFC" w14:textId="478E73DF" w:rsidR="009D2A3B" w:rsidRDefault="009D2A3B" w:rsidP="009D2A3B">
      <w:pPr>
        <w:pStyle w:val="ListParagraph"/>
        <w:ind w:left="360"/>
      </w:pPr>
    </w:p>
    <w:p w14:paraId="3F001D3C" w14:textId="77777777" w:rsidR="009D2A3B" w:rsidRDefault="009D2A3B" w:rsidP="009D2A3B">
      <w:pPr>
        <w:pStyle w:val="ListParagraph"/>
        <w:ind w:left="360"/>
      </w:pPr>
    </w:p>
    <w:p w14:paraId="37DA0109" w14:textId="7EB4ED17" w:rsidR="00D57E86" w:rsidRDefault="00290CA7" w:rsidP="007C1CC6">
      <w:pPr>
        <w:pStyle w:val="ListParagraph"/>
        <w:numPr>
          <w:ilvl w:val="0"/>
          <w:numId w:val="11"/>
        </w:numPr>
      </w:pPr>
      <w:r>
        <w:t xml:space="preserve">Hover on the wiring next to POPROXY </w:t>
      </w:r>
      <w:del w:id="81" w:author="Vicram Rajagopalan" w:date="2019-11-15T14:26:00Z">
        <w:r w:rsidDel="00B4044B">
          <w:delText>activity</w:delText>
        </w:r>
      </w:del>
      <w:ins w:id="82" w:author="Vicram Rajagopalan" w:date="2019-11-15T14:26:00Z">
        <w:r w:rsidR="00B4044B">
          <w:t>Action</w:t>
        </w:r>
      </w:ins>
      <w:r>
        <w:t xml:space="preserve"> </w:t>
      </w:r>
      <w:r w:rsidR="005A5C09">
        <w:t>and Click on “+” sign and add the “ERP Conn 96 06” connection which is pre</w:t>
      </w:r>
      <w:r w:rsidR="003B40DD">
        <w:t xml:space="preserve"> </w:t>
      </w:r>
      <w:r w:rsidR="005A5C09">
        <w:t>created</w:t>
      </w:r>
    </w:p>
    <w:p w14:paraId="3872C5A2" w14:textId="6F7B9A70" w:rsidR="00290CA7" w:rsidRDefault="00290CA7" w:rsidP="00290CA7"/>
    <w:p w14:paraId="73E0BB7D" w14:textId="4ACE329F" w:rsidR="00290CA7" w:rsidRDefault="00290CA7" w:rsidP="00290CA7">
      <w:r>
        <w:rPr>
          <w:noProof/>
          <w:lang w:val="en-US"/>
        </w:rPr>
        <w:drawing>
          <wp:inline distT="0" distB="0" distL="0" distR="0" wp14:anchorId="34D5141A" wp14:editId="1CC067F9">
            <wp:extent cx="6400800" cy="25368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E383" w14:textId="77777777" w:rsidR="004C4D5E" w:rsidRDefault="004C4D5E" w:rsidP="00290CA7"/>
    <w:p w14:paraId="3D40D19C" w14:textId="38ECCDE9" w:rsidR="00290CA7" w:rsidRDefault="00D76062" w:rsidP="007C1CC6">
      <w:pPr>
        <w:pStyle w:val="ListParagraph"/>
        <w:numPr>
          <w:ilvl w:val="0"/>
          <w:numId w:val="11"/>
        </w:numPr>
      </w:pPr>
      <w:r>
        <w:t xml:space="preserve">In the Basic info page provide endpoint </w:t>
      </w:r>
      <w:proofErr w:type="gramStart"/>
      <w:r w:rsidR="002F5CF5">
        <w:t>name ,</w:t>
      </w:r>
      <w:proofErr w:type="gramEnd"/>
      <w:r w:rsidR="002F5CF5">
        <w:t xml:space="preserve"> endpoint description and Click Next</w:t>
      </w:r>
    </w:p>
    <w:p w14:paraId="27071FD6" w14:textId="7BD0AB1F" w:rsidR="00D76062" w:rsidRDefault="00D76062" w:rsidP="00D76062">
      <w:r>
        <w:rPr>
          <w:noProof/>
          <w:lang w:val="en-US"/>
        </w:rPr>
        <w:lastRenderedPageBreak/>
        <w:drawing>
          <wp:inline distT="0" distB="0" distL="0" distR="0" wp14:anchorId="0F41AFF0" wp14:editId="76D61178">
            <wp:extent cx="5082493" cy="2821086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0756" cy="282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A6B8" w14:textId="421CC3DE" w:rsidR="00D76062" w:rsidRDefault="00552D2A" w:rsidP="007C1CC6">
      <w:pPr>
        <w:pStyle w:val="ListParagraph"/>
        <w:numPr>
          <w:ilvl w:val="0"/>
          <w:numId w:val="11"/>
        </w:numPr>
      </w:pPr>
      <w:r>
        <w:t xml:space="preserve">In the Actions Page, </w:t>
      </w:r>
      <w:r w:rsidR="002F5CF5">
        <w:t>S</w:t>
      </w:r>
      <w:r w:rsidR="00577A25">
        <w:t>elect the Radio Button “Query,</w:t>
      </w:r>
      <w:r w:rsidR="008D26F4">
        <w:t xml:space="preserve"> </w:t>
      </w:r>
      <w:r w:rsidR="00577A25">
        <w:t>Create,</w:t>
      </w:r>
      <w:r w:rsidR="008D26F4">
        <w:t xml:space="preserve"> </w:t>
      </w:r>
      <w:r w:rsidR="00577A25">
        <w:t>Update or Delete Information” to consume Purchase Order V2 Service</w:t>
      </w:r>
    </w:p>
    <w:p w14:paraId="00D86035" w14:textId="652A82A8" w:rsidR="002F5CF5" w:rsidRDefault="002F5CF5" w:rsidP="002F5CF5"/>
    <w:p w14:paraId="2AE34C30" w14:textId="4AE2C2C9" w:rsidR="002F5CF5" w:rsidRDefault="002F5CF5" w:rsidP="002F5CF5">
      <w:r>
        <w:rPr>
          <w:noProof/>
          <w:lang w:val="en-US"/>
        </w:rPr>
        <w:drawing>
          <wp:inline distT="0" distB="0" distL="0" distR="0" wp14:anchorId="4F606C8E" wp14:editId="281B3B05">
            <wp:extent cx="4667366" cy="257631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1153" cy="25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848A" w14:textId="50849512" w:rsidR="00577A25" w:rsidRDefault="00577A25" w:rsidP="002F5CF5"/>
    <w:p w14:paraId="0957C5F5" w14:textId="77777777" w:rsidR="00577A25" w:rsidRDefault="00577A25" w:rsidP="002F5CF5"/>
    <w:p w14:paraId="4FEF0DD2" w14:textId="5564D6B9" w:rsidR="002F5CF5" w:rsidRDefault="002C42C3" w:rsidP="007C1CC6">
      <w:pPr>
        <w:pStyle w:val="ListParagraph"/>
        <w:numPr>
          <w:ilvl w:val="0"/>
          <w:numId w:val="11"/>
        </w:numPr>
      </w:pPr>
      <w:r>
        <w:t>In the Operations Page Select Browse By -&gt; Services and Search for Purchase Order.</w:t>
      </w:r>
    </w:p>
    <w:p w14:paraId="188E49A2" w14:textId="648ABE8E" w:rsidR="002C42C3" w:rsidRDefault="002C42C3" w:rsidP="002C42C3">
      <w:r>
        <w:t xml:space="preserve">Select </w:t>
      </w:r>
      <w:proofErr w:type="spellStart"/>
      <w:r>
        <w:t>PurchaseOrderService</w:t>
      </w:r>
      <w:proofErr w:type="spellEnd"/>
      <w:r>
        <w:t xml:space="preserve"> and </w:t>
      </w:r>
      <w:proofErr w:type="spellStart"/>
      <w:r>
        <w:t>changePurchaseOrder</w:t>
      </w:r>
      <w:proofErr w:type="spellEnd"/>
      <w:r>
        <w:t xml:space="preserve"> operation to consume in our flow</w:t>
      </w:r>
      <w:r w:rsidR="00346AA7">
        <w:t>.</w:t>
      </w:r>
    </w:p>
    <w:p w14:paraId="5098AAEB" w14:textId="59082547" w:rsidR="004E7E48" w:rsidRDefault="004E7E48" w:rsidP="002C42C3">
      <w:r>
        <w:t xml:space="preserve">Note: Select the correct </w:t>
      </w:r>
      <w:proofErr w:type="spellStart"/>
      <w:r>
        <w:t>PurchaseOrderService</w:t>
      </w:r>
      <w:proofErr w:type="spellEnd"/>
      <w:r>
        <w:t xml:space="preserve"> which has “</w:t>
      </w:r>
      <w:proofErr w:type="spellStart"/>
      <w:r>
        <w:t>acknowledgePurchaseOrder</w:t>
      </w:r>
      <w:proofErr w:type="spellEnd"/>
      <w:r>
        <w:t>”</w:t>
      </w:r>
      <w:r w:rsidR="00B962A9">
        <w:t xml:space="preserve"> in the list of operations</w:t>
      </w:r>
    </w:p>
    <w:p w14:paraId="1311E2E6" w14:textId="39BD3CDB" w:rsidR="002C42C3" w:rsidRDefault="002C42C3" w:rsidP="002C42C3">
      <w:r>
        <w:rPr>
          <w:noProof/>
          <w:lang w:val="en-US"/>
        </w:rPr>
        <w:lastRenderedPageBreak/>
        <w:drawing>
          <wp:inline distT="0" distB="0" distL="0" distR="0" wp14:anchorId="5B40AB59" wp14:editId="24D8210C">
            <wp:extent cx="6400800" cy="45167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6D49" w14:textId="743D5F5A" w:rsidR="00346AA7" w:rsidRDefault="00346AA7" w:rsidP="002C42C3">
      <w:r>
        <w:t>Click Next</w:t>
      </w:r>
    </w:p>
    <w:p w14:paraId="717FFBEC" w14:textId="77777777" w:rsidR="00346AA7" w:rsidRDefault="00346AA7" w:rsidP="002C42C3"/>
    <w:p w14:paraId="33C987A0" w14:textId="21B02936" w:rsidR="002C42C3" w:rsidRDefault="001376CA" w:rsidP="007C1CC6">
      <w:pPr>
        <w:pStyle w:val="ListParagraph"/>
        <w:numPr>
          <w:ilvl w:val="0"/>
          <w:numId w:val="11"/>
        </w:numPr>
      </w:pPr>
      <w:r>
        <w:t>Review the Summary Page and Click Done</w:t>
      </w:r>
    </w:p>
    <w:p w14:paraId="7E29BB07" w14:textId="2B465124" w:rsidR="001376CA" w:rsidRDefault="001376CA" w:rsidP="001376CA"/>
    <w:p w14:paraId="43A3A626" w14:textId="71A40A04" w:rsidR="001376CA" w:rsidRDefault="001376CA" w:rsidP="001376CA">
      <w:r>
        <w:rPr>
          <w:noProof/>
          <w:lang w:val="en-US"/>
        </w:rPr>
        <w:drawing>
          <wp:inline distT="0" distB="0" distL="0" distR="0" wp14:anchorId="3B6C2A2F" wp14:editId="29CE7D27">
            <wp:extent cx="5480790" cy="2624037"/>
            <wp:effectExtent l="0" t="0" r="571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3884" cy="262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2B4" w14:textId="77777777" w:rsidR="001376CA" w:rsidRDefault="001376CA" w:rsidP="001376CA"/>
    <w:p w14:paraId="750A2812" w14:textId="7D4E4D03" w:rsidR="001376CA" w:rsidRDefault="00C00CC2" w:rsidP="007C1CC6">
      <w:pPr>
        <w:pStyle w:val="ListParagraph"/>
        <w:numPr>
          <w:ilvl w:val="0"/>
          <w:numId w:val="11"/>
        </w:numPr>
      </w:pPr>
      <w:r>
        <w:t xml:space="preserve">An invoke </w:t>
      </w:r>
      <w:del w:id="83" w:author="Vicram Rajagopalan" w:date="2019-11-15T14:26:00Z">
        <w:r w:rsidDel="00B4044B">
          <w:delText>activity</w:delText>
        </w:r>
      </w:del>
      <w:ins w:id="84" w:author="Vicram Rajagopalan" w:date="2019-11-15T14:26:00Z">
        <w:r w:rsidR="00B4044B">
          <w:t>Action</w:t>
        </w:r>
      </w:ins>
      <w:r>
        <w:t xml:space="preserve"> is configured with </w:t>
      </w:r>
      <w:proofErr w:type="spellStart"/>
      <w:r>
        <w:t>changePO</w:t>
      </w:r>
      <w:proofErr w:type="spellEnd"/>
      <w:r>
        <w:t xml:space="preserve"> operation and an empty Map (Map to </w:t>
      </w:r>
      <w:proofErr w:type="spellStart"/>
      <w:r>
        <w:t>changePO</w:t>
      </w:r>
      <w:proofErr w:type="spellEnd"/>
      <w:r>
        <w:t xml:space="preserve">) </w:t>
      </w:r>
      <w:del w:id="85" w:author="Vicram Rajagopalan" w:date="2019-11-15T14:26:00Z">
        <w:r w:rsidDel="00B4044B">
          <w:delText>activity</w:delText>
        </w:r>
      </w:del>
      <w:ins w:id="86" w:author="Vicram Rajagopalan" w:date="2019-11-15T14:26:00Z">
        <w:r w:rsidR="00B4044B">
          <w:t>Action</w:t>
        </w:r>
      </w:ins>
      <w:r>
        <w:t xml:space="preserve"> is created</w:t>
      </w:r>
    </w:p>
    <w:p w14:paraId="0941C81D" w14:textId="3EF977C6" w:rsidR="00C00CC2" w:rsidRDefault="00C00CC2" w:rsidP="00C00CC2"/>
    <w:p w14:paraId="0374B77B" w14:textId="03BD5CBD" w:rsidR="00C00CC2" w:rsidRDefault="00C00CC2" w:rsidP="00C00CC2">
      <w:r>
        <w:rPr>
          <w:noProof/>
          <w:lang w:val="en-US"/>
        </w:rPr>
        <w:lastRenderedPageBreak/>
        <w:drawing>
          <wp:inline distT="0" distB="0" distL="0" distR="0" wp14:anchorId="1091841E" wp14:editId="1B616DC8">
            <wp:extent cx="6400800" cy="2849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24A" w14:textId="77777777" w:rsidR="00C00CC2" w:rsidRDefault="00C00CC2" w:rsidP="00C00CC2"/>
    <w:p w14:paraId="69B69458" w14:textId="131842B8" w:rsidR="00C00CC2" w:rsidRDefault="00C00CC2" w:rsidP="007C1CC6">
      <w:pPr>
        <w:pStyle w:val="ListParagraph"/>
        <w:numPr>
          <w:ilvl w:val="0"/>
          <w:numId w:val="11"/>
        </w:numPr>
      </w:pPr>
      <w:r>
        <w:t xml:space="preserve">Edit the Map (Map to </w:t>
      </w:r>
      <w:proofErr w:type="spellStart"/>
      <w:r>
        <w:t>changePO</w:t>
      </w:r>
      <w:proofErr w:type="spellEnd"/>
      <w:r>
        <w:t xml:space="preserve">) </w:t>
      </w:r>
      <w:del w:id="87" w:author="Vicram Rajagopalan" w:date="2019-11-15T14:26:00Z">
        <w:r w:rsidDel="00B4044B">
          <w:delText>activity</w:delText>
        </w:r>
      </w:del>
      <w:ins w:id="88" w:author="Vicram Rajagopalan" w:date="2019-11-15T14:26:00Z">
        <w:r w:rsidR="00B4044B">
          <w:t>Action</w:t>
        </w:r>
      </w:ins>
      <w:r w:rsidR="00164EFE">
        <w:t xml:space="preserve"> and provide below mapping</w:t>
      </w:r>
    </w:p>
    <w:p w14:paraId="17EF6FF6" w14:textId="335ED835" w:rsidR="00164EFE" w:rsidRDefault="00164EFE" w:rsidP="00164EFE"/>
    <w:p w14:paraId="58992738" w14:textId="60D04DA9" w:rsidR="00164EFE" w:rsidRDefault="00164EFE" w:rsidP="00164EFE">
      <w:r>
        <w:rPr>
          <w:noProof/>
          <w:lang w:val="en-US"/>
        </w:rPr>
        <w:drawing>
          <wp:inline distT="0" distB="0" distL="0" distR="0" wp14:anchorId="449DC190" wp14:editId="1734D4B1">
            <wp:extent cx="6400800" cy="2730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318D" w14:textId="6474B266" w:rsidR="00164EFE" w:rsidRDefault="00164EFE" w:rsidP="00164EFE"/>
    <w:p w14:paraId="6BECE16C" w14:textId="75869C80" w:rsidR="00164EFE" w:rsidRDefault="007426C0" w:rsidP="00164EFE">
      <w:r>
        <w:t xml:space="preserve">Select the </w:t>
      </w:r>
      <w:r w:rsidR="00A064BC">
        <w:t xml:space="preserve">element </w:t>
      </w:r>
      <w:proofErr w:type="spellStart"/>
      <w:r w:rsidR="00A064BC">
        <w:t>changeOrderEntry</w:t>
      </w:r>
      <w:proofErr w:type="spellEnd"/>
      <w:r>
        <w:t xml:space="preserve"> -&gt; </w:t>
      </w:r>
      <w:proofErr w:type="spellStart"/>
      <w:r>
        <w:t>ChangeOrderDescription</w:t>
      </w:r>
      <w:proofErr w:type="spellEnd"/>
      <w:r>
        <w:t xml:space="preserve"> which opens up an expression window. Enter </w:t>
      </w:r>
      <w:r w:rsidR="00CA0AA4">
        <w:t xml:space="preserve">“Update of </w:t>
      </w:r>
      <w:proofErr w:type="spellStart"/>
      <w:r w:rsidR="00CA0AA4">
        <w:t>LOCId</w:t>
      </w:r>
      <w:proofErr w:type="spellEnd"/>
      <w:r w:rsidR="00CA0AA4">
        <w:t xml:space="preserve">” </w:t>
      </w:r>
    </w:p>
    <w:p w14:paraId="6B8B8740" w14:textId="3D8AF56A" w:rsidR="007426C0" w:rsidRDefault="007426C0" w:rsidP="00164EFE">
      <w:r>
        <w:rPr>
          <w:noProof/>
          <w:lang w:val="en-US"/>
        </w:rPr>
        <w:lastRenderedPageBreak/>
        <w:drawing>
          <wp:inline distT="0" distB="0" distL="0" distR="0" wp14:anchorId="0A63C2D0" wp14:editId="2B1E1EA9">
            <wp:extent cx="6400800" cy="2885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9F1" w14:textId="18E99E11" w:rsidR="007426C0" w:rsidRDefault="007426C0" w:rsidP="00164EFE"/>
    <w:p w14:paraId="5561AE44" w14:textId="340725AB" w:rsidR="00AB3F78" w:rsidRDefault="00AB3F78" w:rsidP="00164EFE">
      <w:r>
        <w:t xml:space="preserve">Expand </w:t>
      </w:r>
      <w:r w:rsidR="00F0634B">
        <w:t>“</w:t>
      </w:r>
      <w:proofErr w:type="spellStart"/>
      <w:r w:rsidR="00F0634B">
        <w:t>HeaderFlex</w:t>
      </w:r>
      <w:r>
        <w:t>Field</w:t>
      </w:r>
      <w:proofErr w:type="spellEnd"/>
      <w:r w:rsidR="00F0634B">
        <w:t>”</w:t>
      </w:r>
      <w:r>
        <w:t xml:space="preserve"> element and map the following fields from Source to Target</w:t>
      </w:r>
    </w:p>
    <w:p w14:paraId="113CEF89" w14:textId="69BE0926" w:rsidR="0062362E" w:rsidRDefault="0062362E" w:rsidP="00164EFE"/>
    <w:p w14:paraId="3A71E15A" w14:textId="76423057" w:rsidR="0062362E" w:rsidRDefault="0062362E" w:rsidP="00164EFE">
      <w:r>
        <w:t>Map $Id -&gt; $</w:t>
      </w:r>
      <w:proofErr w:type="spellStart"/>
      <w:r>
        <w:t>cusotmerPO</w:t>
      </w:r>
      <w:proofErr w:type="spellEnd"/>
    </w:p>
    <w:p w14:paraId="3E14EE39" w14:textId="32D5F334" w:rsidR="00B61F8B" w:rsidRDefault="00B61F8B" w:rsidP="00164EFE">
      <w:r>
        <w:rPr>
          <w:noProof/>
          <w:lang w:val="en-US"/>
        </w:rPr>
        <w:drawing>
          <wp:inline distT="0" distB="0" distL="0" distR="0" wp14:anchorId="187FF4E2" wp14:editId="1271CD19">
            <wp:extent cx="6400800" cy="2786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D16E" w14:textId="3FFE6773" w:rsidR="003570AF" w:rsidRDefault="003570AF" w:rsidP="00164EFE"/>
    <w:p w14:paraId="221427F6" w14:textId="77777777" w:rsidR="003570AF" w:rsidRPr="003570AF" w:rsidRDefault="003570AF" w:rsidP="003570AF"/>
    <w:p w14:paraId="14992EB8" w14:textId="77777777" w:rsidR="003570AF" w:rsidRPr="003570AF" w:rsidRDefault="003570AF" w:rsidP="003570AF"/>
    <w:p w14:paraId="0A595072" w14:textId="77777777" w:rsidR="003570AF" w:rsidRPr="003570AF" w:rsidRDefault="003570AF" w:rsidP="003570AF"/>
    <w:p w14:paraId="201CFD4C" w14:textId="77777777" w:rsidR="003570AF" w:rsidRPr="003570AF" w:rsidRDefault="003570AF" w:rsidP="003570AF"/>
    <w:p w14:paraId="68754A43" w14:textId="77777777" w:rsidR="003570AF" w:rsidRPr="003570AF" w:rsidRDefault="003570AF" w:rsidP="003570AF"/>
    <w:p w14:paraId="2EFD6A72" w14:textId="77777777" w:rsidR="003570AF" w:rsidRPr="003570AF" w:rsidRDefault="003570AF" w:rsidP="003570AF"/>
    <w:p w14:paraId="77E72514" w14:textId="77777777" w:rsidR="003570AF" w:rsidRPr="003570AF" w:rsidRDefault="003570AF" w:rsidP="003570AF"/>
    <w:p w14:paraId="3184EC28" w14:textId="77777777" w:rsidR="003570AF" w:rsidRPr="003570AF" w:rsidRDefault="003570AF" w:rsidP="003570AF"/>
    <w:p w14:paraId="54F30E4E" w14:textId="77777777" w:rsidR="003570AF" w:rsidRPr="003570AF" w:rsidRDefault="003570AF" w:rsidP="003570AF"/>
    <w:p w14:paraId="2C4CBF8A" w14:textId="77777777" w:rsidR="003570AF" w:rsidRPr="003570AF" w:rsidRDefault="003570AF" w:rsidP="003570AF"/>
    <w:p w14:paraId="61FCEC25" w14:textId="77777777" w:rsidR="003570AF" w:rsidRPr="003570AF" w:rsidRDefault="003570AF" w:rsidP="003570AF"/>
    <w:p w14:paraId="6D4FEDE4" w14:textId="77777777" w:rsidR="003570AF" w:rsidRPr="003570AF" w:rsidRDefault="003570AF" w:rsidP="003570AF"/>
    <w:p w14:paraId="1DD37D2C" w14:textId="2E662A1B" w:rsidR="003570AF" w:rsidRDefault="003570AF" w:rsidP="003570AF"/>
    <w:p w14:paraId="206A2567" w14:textId="2329A0DC" w:rsidR="00B61F8B" w:rsidRDefault="00B61F8B" w:rsidP="003570AF">
      <w:pPr>
        <w:ind w:firstLine="720"/>
      </w:pPr>
    </w:p>
    <w:p w14:paraId="0F0CD37E" w14:textId="75EA51D0" w:rsidR="003570AF" w:rsidRPr="003570AF" w:rsidRDefault="003570AF" w:rsidP="003570AF">
      <w:r>
        <w:lastRenderedPageBreak/>
        <w:t xml:space="preserve">Map </w:t>
      </w:r>
      <w:proofErr w:type="spellStart"/>
      <w:r>
        <w:t>lOCId</w:t>
      </w:r>
      <w:proofErr w:type="spellEnd"/>
      <w:r>
        <w:t xml:space="preserve"> -&gt; </w:t>
      </w:r>
      <w:proofErr w:type="spellStart"/>
      <w:r>
        <w:t>locId</w:t>
      </w:r>
      <w:proofErr w:type="spellEnd"/>
    </w:p>
    <w:p w14:paraId="51AAC8F7" w14:textId="69159FE9" w:rsidR="00B61F8B" w:rsidRDefault="00B61F8B" w:rsidP="00164EFE">
      <w:r>
        <w:rPr>
          <w:noProof/>
          <w:lang w:val="en-US"/>
        </w:rPr>
        <w:drawing>
          <wp:inline distT="0" distB="0" distL="0" distR="0" wp14:anchorId="050389F6" wp14:editId="1A7EBEF1">
            <wp:extent cx="6400800" cy="2779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AEBE" w14:textId="4E200307" w:rsidR="00220F2E" w:rsidRDefault="00220F2E" w:rsidP="00164EFE"/>
    <w:p w14:paraId="3D210819" w14:textId="109DD341" w:rsidR="00220F2E" w:rsidRDefault="00220F2E" w:rsidP="00164EFE">
      <w:r>
        <w:t>Validate and Save your integration</w:t>
      </w:r>
    </w:p>
    <w:p w14:paraId="0175FAE6" w14:textId="77777777" w:rsidR="002E6448" w:rsidRDefault="002E6448" w:rsidP="00164EFE"/>
    <w:p w14:paraId="0B4A8612" w14:textId="2DDBDBD2" w:rsidR="00164EFE" w:rsidRDefault="00220F2E" w:rsidP="007C1CC6">
      <w:pPr>
        <w:pStyle w:val="ListParagraph"/>
        <w:numPr>
          <w:ilvl w:val="0"/>
          <w:numId w:val="11"/>
        </w:numPr>
      </w:pPr>
      <w:r>
        <w:t xml:space="preserve">Hover on the wiring next to </w:t>
      </w:r>
      <w:r w:rsidR="005A5C09">
        <w:t xml:space="preserve">the </w:t>
      </w:r>
      <w:proofErr w:type="spellStart"/>
      <w:r w:rsidR="005A5C09">
        <w:t>changePO</w:t>
      </w:r>
      <w:proofErr w:type="spellEnd"/>
      <w:r w:rsidR="005A5C09">
        <w:t xml:space="preserve"> invoke </w:t>
      </w:r>
      <w:del w:id="89" w:author="Vicram Rajagopalan" w:date="2019-11-15T14:26:00Z">
        <w:r w:rsidR="005A5C09" w:rsidDel="00B4044B">
          <w:delText>activity</w:delText>
        </w:r>
      </w:del>
      <w:ins w:id="90" w:author="Vicram Rajagopalan" w:date="2019-11-15T14:26:00Z">
        <w:r w:rsidR="00B4044B">
          <w:t>Action</w:t>
        </w:r>
      </w:ins>
      <w:r w:rsidR="005A5C09">
        <w:t xml:space="preserve"> and Click + sign to add a Map </w:t>
      </w:r>
      <w:del w:id="91" w:author="Vicram Rajagopalan" w:date="2019-11-15T14:26:00Z">
        <w:r w:rsidR="005A5C09" w:rsidDel="00B4044B">
          <w:delText>activity</w:delText>
        </w:r>
      </w:del>
      <w:ins w:id="92" w:author="Vicram Rajagopalan" w:date="2019-11-15T14:26:00Z">
        <w:r w:rsidR="00B4044B">
          <w:t>Action</w:t>
        </w:r>
      </w:ins>
    </w:p>
    <w:p w14:paraId="6901608F" w14:textId="129F5648" w:rsidR="00D31E0A" w:rsidRDefault="00D31E0A" w:rsidP="00D31E0A"/>
    <w:p w14:paraId="05BDCAEC" w14:textId="12713E26" w:rsidR="00D31E0A" w:rsidRDefault="00D31E0A" w:rsidP="00D31E0A">
      <w:r>
        <w:rPr>
          <w:noProof/>
          <w:lang w:val="en-US"/>
        </w:rPr>
        <w:drawing>
          <wp:inline distT="0" distB="0" distL="0" distR="0" wp14:anchorId="43ADD368" wp14:editId="2F006E67">
            <wp:extent cx="6400800" cy="28105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0176" w14:textId="06C6E00E" w:rsidR="00AB7BF0" w:rsidRDefault="00AB7BF0" w:rsidP="00D31E0A"/>
    <w:p w14:paraId="168E1C31" w14:textId="64DC4E3D" w:rsidR="00AB7BF0" w:rsidRDefault="00AB7BF0" w:rsidP="00D31E0A"/>
    <w:p w14:paraId="72B278D3" w14:textId="43D22625" w:rsidR="00AB7BF0" w:rsidRDefault="00AB7BF0" w:rsidP="00D31E0A"/>
    <w:p w14:paraId="700E3E11" w14:textId="6D701034" w:rsidR="00AB7BF0" w:rsidRDefault="00AB7BF0" w:rsidP="00D31E0A"/>
    <w:p w14:paraId="7F2A88CF" w14:textId="1DCF5906" w:rsidR="00AB7BF0" w:rsidRDefault="00AB7BF0" w:rsidP="00D31E0A"/>
    <w:p w14:paraId="3696FD58" w14:textId="5981DB5B" w:rsidR="00AB7BF0" w:rsidRDefault="00AB7BF0" w:rsidP="00D31E0A"/>
    <w:p w14:paraId="65C90959" w14:textId="6C788C9F" w:rsidR="00AB7BF0" w:rsidRDefault="00AB7BF0" w:rsidP="00D31E0A"/>
    <w:p w14:paraId="67B7A22D" w14:textId="0AD58047" w:rsidR="00AB7BF0" w:rsidRDefault="00AB7BF0" w:rsidP="00D31E0A"/>
    <w:p w14:paraId="3BA6D4CC" w14:textId="0A3E6802" w:rsidR="00AB7BF0" w:rsidRDefault="00AB7BF0" w:rsidP="00D31E0A"/>
    <w:p w14:paraId="1728DCA9" w14:textId="15A60142" w:rsidR="00AB7BF0" w:rsidRDefault="00AB7BF0" w:rsidP="00D31E0A"/>
    <w:p w14:paraId="1C8B0DDB" w14:textId="1D9F4BF9" w:rsidR="00AB7BF0" w:rsidRDefault="00AB7BF0" w:rsidP="00D31E0A"/>
    <w:p w14:paraId="033258E4" w14:textId="3D88D69B" w:rsidR="00AB7BF0" w:rsidRDefault="00AB7BF0" w:rsidP="00D31E0A"/>
    <w:p w14:paraId="459DBF7E" w14:textId="77777777" w:rsidR="00AB7BF0" w:rsidRDefault="00AB7BF0" w:rsidP="00D31E0A"/>
    <w:p w14:paraId="7032EA7E" w14:textId="77777777" w:rsidR="00D31E0A" w:rsidRDefault="00D31E0A" w:rsidP="00D31E0A"/>
    <w:p w14:paraId="2160CD84" w14:textId="44552FCB" w:rsidR="00D31E0A" w:rsidRDefault="004B468E" w:rsidP="007C1CC6">
      <w:pPr>
        <w:pStyle w:val="ListParagraph"/>
        <w:numPr>
          <w:ilvl w:val="0"/>
          <w:numId w:val="11"/>
        </w:numPr>
      </w:pPr>
      <w:r>
        <w:lastRenderedPageBreak/>
        <w:t xml:space="preserve">Edit the “Map to </w:t>
      </w:r>
      <w:proofErr w:type="spellStart"/>
      <w:r>
        <w:t>POProxy</w:t>
      </w:r>
      <w:proofErr w:type="spellEnd"/>
      <w:r>
        <w:t xml:space="preserve">” </w:t>
      </w:r>
      <w:del w:id="93" w:author="Vicram Rajagopalan" w:date="2019-11-15T14:27:00Z">
        <w:r w:rsidDel="00B4044B">
          <w:delText>activity</w:delText>
        </w:r>
      </w:del>
      <w:ins w:id="94" w:author="Vicram Rajagopalan" w:date="2019-11-15T14:27:00Z">
        <w:r w:rsidR="00B4044B">
          <w:t>Action</w:t>
        </w:r>
      </w:ins>
      <w:r>
        <w:t xml:space="preserve"> and perform the mapping as per below</w:t>
      </w:r>
    </w:p>
    <w:p w14:paraId="01937EB9" w14:textId="77777777" w:rsidR="00AB7BF0" w:rsidRDefault="00AB7BF0" w:rsidP="00AB7BF0">
      <w:pPr>
        <w:pStyle w:val="ListParagraph"/>
        <w:ind w:left="360"/>
      </w:pPr>
    </w:p>
    <w:p w14:paraId="03E9A15A" w14:textId="0B00601A" w:rsidR="00AB7BF0" w:rsidRDefault="00AB7BF0" w:rsidP="004B468E">
      <w:proofErr w:type="spellStart"/>
      <w:r w:rsidRPr="00AB7BF0">
        <w:t>changePurchaseOrderResponse</w:t>
      </w:r>
      <w:proofErr w:type="spellEnd"/>
      <w:r>
        <w:t xml:space="preserve"> -&gt; result-&gt;</w:t>
      </w:r>
      <w:proofErr w:type="spellStart"/>
      <w:r>
        <w:t>POHeaderId</w:t>
      </w:r>
      <w:proofErr w:type="spellEnd"/>
      <w:r>
        <w:t xml:space="preserve"> </w:t>
      </w:r>
      <w:proofErr w:type="gramStart"/>
      <w:r w:rsidRPr="00AB7BF0">
        <w:rPr>
          <w:b/>
        </w:rPr>
        <w:t>TO</w:t>
      </w:r>
      <w:r>
        <w:t xml:space="preserve">  response</w:t>
      </w:r>
      <w:proofErr w:type="gramEnd"/>
      <w:r>
        <w:t xml:space="preserve">-wrapper -&gt; </w:t>
      </w:r>
      <w:proofErr w:type="spellStart"/>
      <w:r>
        <w:t>poHeaderId</w:t>
      </w:r>
      <w:proofErr w:type="spellEnd"/>
    </w:p>
    <w:p w14:paraId="73C3E95D" w14:textId="539B7672" w:rsidR="00AB7BF0" w:rsidRDefault="00AB7BF0" w:rsidP="004B468E">
      <w:proofErr w:type="spellStart"/>
      <w:r w:rsidRPr="00AB7BF0">
        <w:t>changePurchaseOrderResponse</w:t>
      </w:r>
      <w:proofErr w:type="spellEnd"/>
      <w:r>
        <w:t xml:space="preserve"> -&gt; result-&gt;</w:t>
      </w:r>
      <w:proofErr w:type="spellStart"/>
      <w:r>
        <w:t>OrderNumber</w:t>
      </w:r>
      <w:proofErr w:type="spellEnd"/>
      <w:r>
        <w:t xml:space="preserve"> </w:t>
      </w:r>
      <w:proofErr w:type="gramStart"/>
      <w:r w:rsidRPr="00AB7BF0">
        <w:rPr>
          <w:b/>
        </w:rPr>
        <w:t>TO</w:t>
      </w:r>
      <w:r>
        <w:t xml:space="preserve">  response</w:t>
      </w:r>
      <w:proofErr w:type="gramEnd"/>
      <w:r>
        <w:t xml:space="preserve">-wrapper -&gt; </w:t>
      </w:r>
      <w:proofErr w:type="spellStart"/>
      <w:r>
        <w:t>orderNumber</w:t>
      </w:r>
      <w:proofErr w:type="spellEnd"/>
    </w:p>
    <w:p w14:paraId="66ECD2FA" w14:textId="2CA6FB3C" w:rsidR="00AB7BF0" w:rsidRDefault="00AB7BF0" w:rsidP="00AB7BF0">
      <w:proofErr w:type="spellStart"/>
      <w:r w:rsidRPr="00AB7BF0">
        <w:t>changePurchaseOrderResponse</w:t>
      </w:r>
      <w:proofErr w:type="spellEnd"/>
      <w:r>
        <w:t xml:space="preserve"> -&gt; result-&gt;</w:t>
      </w:r>
      <w:proofErr w:type="spellStart"/>
      <w:r>
        <w:t>SoldtoLegalEntityId</w:t>
      </w:r>
      <w:proofErr w:type="spellEnd"/>
      <w:r>
        <w:t xml:space="preserve"> </w:t>
      </w:r>
      <w:proofErr w:type="gramStart"/>
      <w:r w:rsidRPr="00AB7BF0">
        <w:rPr>
          <w:b/>
        </w:rPr>
        <w:t>TO</w:t>
      </w:r>
      <w:r>
        <w:t xml:space="preserve">  response</w:t>
      </w:r>
      <w:proofErr w:type="gramEnd"/>
      <w:r>
        <w:t xml:space="preserve">-wrapper -&gt; </w:t>
      </w:r>
      <w:proofErr w:type="spellStart"/>
      <w:r>
        <w:t>soldToLegalEntityId</w:t>
      </w:r>
      <w:proofErr w:type="spellEnd"/>
    </w:p>
    <w:p w14:paraId="70724425" w14:textId="73E6810D" w:rsidR="00AB7BF0" w:rsidRDefault="00AB7BF0" w:rsidP="00AB7BF0">
      <w:proofErr w:type="spellStart"/>
      <w:r w:rsidRPr="00AB7BF0">
        <w:t>changePurchaseOrderResponse</w:t>
      </w:r>
      <w:proofErr w:type="spellEnd"/>
      <w:r>
        <w:t xml:space="preserve"> -&gt; result-&gt;</w:t>
      </w:r>
      <w:proofErr w:type="spellStart"/>
      <w:r>
        <w:t>ChangeOrderNumber</w:t>
      </w:r>
      <w:proofErr w:type="spellEnd"/>
      <w:r>
        <w:t xml:space="preserve"> </w:t>
      </w:r>
      <w:proofErr w:type="gramStart"/>
      <w:r w:rsidRPr="00AB7BF0">
        <w:rPr>
          <w:b/>
        </w:rPr>
        <w:t>TO</w:t>
      </w:r>
      <w:r>
        <w:t xml:space="preserve">  response</w:t>
      </w:r>
      <w:proofErr w:type="gramEnd"/>
      <w:r>
        <w:t xml:space="preserve">-wrapper -&gt; </w:t>
      </w:r>
      <w:proofErr w:type="spellStart"/>
      <w:r>
        <w:t>changeOrderNumber</w:t>
      </w:r>
      <w:proofErr w:type="spellEnd"/>
    </w:p>
    <w:p w14:paraId="6F69658E" w14:textId="602178F0" w:rsidR="00AB7BF0" w:rsidRDefault="00AB7BF0" w:rsidP="00AB7BF0">
      <w:proofErr w:type="spellStart"/>
      <w:r w:rsidRPr="00AB7BF0">
        <w:t>changePurchaseOrderResponse</w:t>
      </w:r>
      <w:proofErr w:type="spellEnd"/>
      <w:r>
        <w:t xml:space="preserve"> -&gt; result-&gt;</w:t>
      </w:r>
      <w:proofErr w:type="spellStart"/>
      <w:r>
        <w:t>RequestStatus</w:t>
      </w:r>
      <w:proofErr w:type="spellEnd"/>
      <w:r>
        <w:t xml:space="preserve"> </w:t>
      </w:r>
      <w:proofErr w:type="gramStart"/>
      <w:r w:rsidRPr="00AB7BF0">
        <w:rPr>
          <w:b/>
        </w:rPr>
        <w:t>TO</w:t>
      </w:r>
      <w:r>
        <w:t xml:space="preserve">  response</w:t>
      </w:r>
      <w:proofErr w:type="gramEnd"/>
      <w:r>
        <w:t xml:space="preserve">-wrapper -&gt; </w:t>
      </w:r>
      <w:proofErr w:type="spellStart"/>
      <w:r>
        <w:t>requestStatus</w:t>
      </w:r>
      <w:proofErr w:type="spellEnd"/>
    </w:p>
    <w:p w14:paraId="29CB1821" w14:textId="77777777" w:rsidR="00AB7BF0" w:rsidRDefault="00AB7BF0" w:rsidP="00AB7BF0"/>
    <w:p w14:paraId="6D9ACE64" w14:textId="77777777" w:rsidR="00AB7BF0" w:rsidRDefault="00AB7BF0" w:rsidP="004B468E"/>
    <w:p w14:paraId="489425B9" w14:textId="6D018B4E" w:rsidR="004B468E" w:rsidRDefault="004B468E" w:rsidP="004B468E">
      <w:r>
        <w:rPr>
          <w:noProof/>
          <w:lang w:val="en-US"/>
        </w:rPr>
        <w:drawing>
          <wp:inline distT="0" distB="0" distL="0" distR="0" wp14:anchorId="6D47CE99" wp14:editId="2E0C3149">
            <wp:extent cx="6400800" cy="2491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1CF4" w14:textId="5F351966" w:rsidR="00ED7713" w:rsidRDefault="00ED7713" w:rsidP="004B468E"/>
    <w:p w14:paraId="131C4EAD" w14:textId="4C6DF0E1" w:rsidR="00486DBB" w:rsidRDefault="00486DBB" w:rsidP="004B468E">
      <w:r>
        <w:t>Click on Validate and Close</w:t>
      </w:r>
    </w:p>
    <w:p w14:paraId="0121CBAC" w14:textId="3428B517" w:rsidR="004B468E" w:rsidRDefault="002C2C3D" w:rsidP="007C1CC6">
      <w:pPr>
        <w:pStyle w:val="ListParagraph"/>
        <w:numPr>
          <w:ilvl w:val="0"/>
          <w:numId w:val="11"/>
        </w:numPr>
      </w:pPr>
      <w:r>
        <w:t>Your Final integration flow…</w:t>
      </w:r>
    </w:p>
    <w:p w14:paraId="2FF9EBF6" w14:textId="66B02278" w:rsidR="002C2C3D" w:rsidRDefault="002C2C3D" w:rsidP="002C2C3D"/>
    <w:p w14:paraId="0E274C49" w14:textId="6EB2CCF2" w:rsidR="002C2C3D" w:rsidRDefault="002C2C3D" w:rsidP="002C2C3D">
      <w:r>
        <w:rPr>
          <w:noProof/>
          <w:lang w:val="en-US"/>
        </w:rPr>
        <w:drawing>
          <wp:inline distT="0" distB="0" distL="0" distR="0" wp14:anchorId="204A3930" wp14:editId="05911627">
            <wp:extent cx="6400800" cy="2929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5BD8" w14:textId="77777777" w:rsidR="002734D1" w:rsidRDefault="002734D1" w:rsidP="002C2C3D"/>
    <w:p w14:paraId="6FD6A92A" w14:textId="32F3716D" w:rsidR="002C2C3D" w:rsidRDefault="00936BFA" w:rsidP="007C1CC6">
      <w:pPr>
        <w:pStyle w:val="ListParagraph"/>
        <w:numPr>
          <w:ilvl w:val="0"/>
          <w:numId w:val="11"/>
        </w:numPr>
      </w:pPr>
      <w:r>
        <w:t>Click on Top right Corner and select Tracking. Add the below Business Identifiers for Tracking your instance</w:t>
      </w:r>
    </w:p>
    <w:p w14:paraId="40534414" w14:textId="48F5F73C" w:rsidR="00936BFA" w:rsidRDefault="00936BFA" w:rsidP="00936BFA"/>
    <w:p w14:paraId="1F1A9530" w14:textId="6D94D66D" w:rsidR="00936BFA" w:rsidRDefault="00936BFA" w:rsidP="00936BFA">
      <w:r>
        <w:rPr>
          <w:noProof/>
          <w:lang w:val="en-US"/>
        </w:rPr>
        <w:lastRenderedPageBreak/>
        <w:drawing>
          <wp:inline distT="0" distB="0" distL="0" distR="0" wp14:anchorId="7A9ADE80" wp14:editId="238D63B1">
            <wp:extent cx="6400800" cy="36087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0B90" w14:textId="640F3F72" w:rsidR="009D33BF" w:rsidRDefault="009D33BF" w:rsidP="00936BFA"/>
    <w:p w14:paraId="6E45A871" w14:textId="58D1218A" w:rsidR="00751F15" w:rsidRDefault="009D33BF" w:rsidP="00751F15">
      <w:r>
        <w:t>Click on Save.</w:t>
      </w:r>
    </w:p>
    <w:p w14:paraId="556B5228" w14:textId="4956EFEC" w:rsidR="00C85CBA" w:rsidRDefault="00C85CBA" w:rsidP="00814C81">
      <w:pPr>
        <w:pStyle w:val="Heading2"/>
      </w:pPr>
      <w:bookmarkStart w:id="95" w:name="_Toc536387545"/>
      <w:bookmarkStart w:id="96" w:name="_Toc536393895"/>
      <w:r>
        <w:t>Activate Integration</w:t>
      </w:r>
      <w:r w:rsidR="005A1ADA">
        <w:t xml:space="preserve"> (Flow2)</w:t>
      </w:r>
      <w:bookmarkEnd w:id="95"/>
      <w:bookmarkEnd w:id="96"/>
    </w:p>
    <w:p w14:paraId="113BA166" w14:textId="5DDC8EA4" w:rsidR="00C85CBA" w:rsidRDefault="00C85CBA" w:rsidP="007C1CC6">
      <w:pPr>
        <w:pStyle w:val="ListParagraph"/>
        <w:numPr>
          <w:ilvl w:val="0"/>
          <w:numId w:val="12"/>
        </w:numPr>
      </w:pPr>
      <w:r>
        <w:t>On the Integrations page, click on the “</w:t>
      </w:r>
      <w:r>
        <w:rPr>
          <w:i/>
        </w:rPr>
        <w:t xml:space="preserve">ERP PO </w:t>
      </w:r>
      <w:proofErr w:type="gramStart"/>
      <w:r w:rsidR="00C44E65">
        <w:rPr>
          <w:i/>
        </w:rPr>
        <w:t xml:space="preserve">Proxy </w:t>
      </w:r>
      <w:r>
        <w:rPr>
          <w:i/>
        </w:rPr>
        <w:t xml:space="preserve"> &lt;</w:t>
      </w:r>
      <w:proofErr w:type="spellStart"/>
      <w:proofErr w:type="gramEnd"/>
      <w:r>
        <w:rPr>
          <w:i/>
        </w:rPr>
        <w:t>ClassId</w:t>
      </w:r>
      <w:proofErr w:type="spellEnd"/>
      <w:r>
        <w:rPr>
          <w:i/>
        </w:rPr>
        <w:t>&gt; &lt;</w:t>
      </w:r>
      <w:proofErr w:type="spellStart"/>
      <w:r>
        <w:rPr>
          <w:i/>
        </w:rPr>
        <w:t>StudentId</w:t>
      </w:r>
      <w:proofErr w:type="spellEnd"/>
      <w:r>
        <w:rPr>
          <w:i/>
        </w:rPr>
        <w:t>&gt;”</w:t>
      </w:r>
      <w:r>
        <w:t xml:space="preserve"> flow using the slider button</w:t>
      </w:r>
      <w:r w:rsidR="004E0AB9">
        <w:t xml:space="preserve"> and Activate the Integration</w:t>
      </w:r>
    </w:p>
    <w:p w14:paraId="37AB89DE" w14:textId="77777777" w:rsidR="00C85CBA" w:rsidRDefault="00C85CBA" w:rsidP="00C85CBA">
      <w:pPr>
        <w:pStyle w:val="ListParagraph"/>
      </w:pPr>
    </w:p>
    <w:p w14:paraId="4AD4CBE2" w14:textId="73B2C25A" w:rsidR="00C85CBA" w:rsidRDefault="004302DC" w:rsidP="00C85CBA">
      <w:r>
        <w:rPr>
          <w:noProof/>
          <w:lang w:val="en-US"/>
        </w:rPr>
        <w:drawing>
          <wp:inline distT="0" distB="0" distL="0" distR="0" wp14:anchorId="7B5CD55A" wp14:editId="4C22F235">
            <wp:extent cx="6400800" cy="1094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F480" w14:textId="6E9221A4" w:rsidR="004302DC" w:rsidRDefault="004302DC" w:rsidP="00C85CBA"/>
    <w:p w14:paraId="77218E9B" w14:textId="017773B7" w:rsidR="004302DC" w:rsidRDefault="004302DC" w:rsidP="00C85CBA"/>
    <w:p w14:paraId="5E9EF3C4" w14:textId="26F9C31B" w:rsidR="004E0AB9" w:rsidRDefault="004E0AB9" w:rsidP="00C85CBA">
      <w:r>
        <w:rPr>
          <w:noProof/>
          <w:lang w:val="en-US"/>
        </w:rPr>
        <w:drawing>
          <wp:inline distT="0" distB="0" distL="0" distR="0" wp14:anchorId="6E22E1F6" wp14:editId="5B715C96">
            <wp:extent cx="2602954" cy="2554149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9223" cy="257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A9C4" w14:textId="1AFA7777" w:rsidR="00470B5A" w:rsidRDefault="0047542E" w:rsidP="007C1CC6">
      <w:pPr>
        <w:pStyle w:val="ListParagraph"/>
        <w:numPr>
          <w:ilvl w:val="0"/>
          <w:numId w:val="12"/>
        </w:numPr>
      </w:pPr>
      <w:r>
        <w:lastRenderedPageBreak/>
        <w:t>Click on How to run next to the Activation bar</w:t>
      </w:r>
    </w:p>
    <w:p w14:paraId="15C5E0B5" w14:textId="748DB0B1" w:rsidR="0047542E" w:rsidRDefault="0047542E" w:rsidP="0047542E"/>
    <w:p w14:paraId="7AC07F7E" w14:textId="26472A11" w:rsidR="0047542E" w:rsidRDefault="0047542E" w:rsidP="0047542E">
      <w:r>
        <w:rPr>
          <w:noProof/>
          <w:lang w:val="en-US"/>
        </w:rPr>
        <w:drawing>
          <wp:inline distT="0" distB="0" distL="0" distR="0" wp14:anchorId="5F995BA7" wp14:editId="49644210">
            <wp:extent cx="6400800" cy="155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83E" w14:textId="360B1C94" w:rsidR="0047542E" w:rsidRDefault="0047542E" w:rsidP="0047542E"/>
    <w:p w14:paraId="6354340D" w14:textId="06417F19" w:rsidR="00270FE7" w:rsidRDefault="00270FE7" w:rsidP="0047542E">
      <w:r>
        <w:t xml:space="preserve">Open the metadata </w:t>
      </w:r>
      <w:proofErr w:type="spellStart"/>
      <w:r>
        <w:t>url</w:t>
      </w:r>
      <w:proofErr w:type="spellEnd"/>
      <w:r>
        <w:t xml:space="preserve"> generated in a browser window.  </w:t>
      </w:r>
    </w:p>
    <w:p w14:paraId="19B59AA8" w14:textId="4F3549EE" w:rsidR="00270FE7" w:rsidRDefault="00270FE7" w:rsidP="0047542E">
      <w:r>
        <w:t xml:space="preserve">This metadata </w:t>
      </w:r>
      <w:proofErr w:type="spellStart"/>
      <w:r>
        <w:t>url</w:t>
      </w:r>
      <w:proofErr w:type="spellEnd"/>
      <w:r>
        <w:t xml:space="preserve"> provides all the description about </w:t>
      </w:r>
      <w:r w:rsidR="00394448">
        <w:t xml:space="preserve">your </w:t>
      </w:r>
      <w:r>
        <w:t>REST Endpoint</w:t>
      </w:r>
      <w:r w:rsidR="00394448">
        <w:t xml:space="preserve"> </w:t>
      </w:r>
    </w:p>
    <w:p w14:paraId="15215F3C" w14:textId="3C4F5099" w:rsidR="00270FE7" w:rsidRDefault="00270FE7" w:rsidP="0047542E"/>
    <w:p w14:paraId="49D3C237" w14:textId="0A8599EE" w:rsidR="00270FE7" w:rsidRDefault="009176AE" w:rsidP="0047542E">
      <w:r>
        <w:rPr>
          <w:noProof/>
          <w:lang w:val="en-US"/>
        </w:rPr>
        <w:drawing>
          <wp:inline distT="0" distB="0" distL="0" distR="0" wp14:anchorId="426EE573" wp14:editId="2D8FC638">
            <wp:extent cx="6400800" cy="31940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4172" w14:textId="77777777" w:rsidR="00270FE7" w:rsidRDefault="00270FE7" w:rsidP="0047542E"/>
    <w:p w14:paraId="467BEB30" w14:textId="44DC36C7" w:rsidR="0047542E" w:rsidRDefault="00270FE7" w:rsidP="007C1CC6">
      <w:pPr>
        <w:pStyle w:val="ListParagraph"/>
        <w:numPr>
          <w:ilvl w:val="0"/>
          <w:numId w:val="12"/>
        </w:numPr>
      </w:pPr>
      <w:r>
        <w:t xml:space="preserve">Copy the Swagger </w:t>
      </w:r>
      <w:proofErr w:type="spellStart"/>
      <w:r>
        <w:t>url</w:t>
      </w:r>
      <w:proofErr w:type="spellEnd"/>
      <w:r>
        <w:t xml:space="preserve"> from the Endpoint description. We will use the swagger definition in next section to create a service connection in VBCS</w:t>
      </w:r>
      <w:r w:rsidR="00E326BF">
        <w:t xml:space="preserve"> Web application</w:t>
      </w:r>
    </w:p>
    <w:p w14:paraId="3D88A89F" w14:textId="3A598CAE" w:rsidR="00751F15" w:rsidRDefault="00751F15" w:rsidP="00751F15"/>
    <w:p w14:paraId="1876CB3A" w14:textId="1E8C186C" w:rsidR="00FA2A7D" w:rsidRDefault="00FA2A7D" w:rsidP="00751F15"/>
    <w:p w14:paraId="7F91AE0A" w14:textId="1EC7D126" w:rsidR="00C42708" w:rsidRDefault="00C42708" w:rsidP="00C42708">
      <w:pPr>
        <w:pStyle w:val="Heading2"/>
      </w:pPr>
      <w:bookmarkStart w:id="97" w:name="_Toc536387546"/>
      <w:bookmarkStart w:id="98" w:name="_Toc536393896"/>
      <w:r>
        <w:t>Invoke ERP Cloud Service from VBCS Web App</w:t>
      </w:r>
      <w:bookmarkEnd w:id="97"/>
      <w:bookmarkEnd w:id="98"/>
    </w:p>
    <w:p w14:paraId="72AF6682" w14:textId="37B6ADC1" w:rsidR="00C42708" w:rsidRDefault="00C42708" w:rsidP="00751F15"/>
    <w:p w14:paraId="76349941" w14:textId="5D8C3D84" w:rsidR="00C42708" w:rsidRPr="006F5C77" w:rsidRDefault="006F5C77" w:rsidP="006558C4">
      <w:pPr>
        <w:pStyle w:val="ListParagraph"/>
        <w:numPr>
          <w:ilvl w:val="0"/>
          <w:numId w:val="13"/>
        </w:numPr>
      </w:pPr>
      <w:r>
        <w:t xml:space="preserve">Select the Visual Builder tab, from the list of applications open the </w:t>
      </w:r>
      <w:proofErr w:type="spellStart"/>
      <w:r>
        <w:rPr>
          <w:b/>
          <w:lang w:bidi="hi-IN"/>
        </w:rPr>
        <w:t>LetterOfCreditPortal</w:t>
      </w:r>
      <w:proofErr w:type="spellEnd"/>
      <w:r>
        <w:rPr>
          <w:b/>
          <w:lang w:bidi="hi-IN"/>
        </w:rPr>
        <w:t>&lt;</w:t>
      </w:r>
      <w:proofErr w:type="spellStart"/>
      <w:r>
        <w:rPr>
          <w:b/>
          <w:lang w:bidi="hi-IN"/>
        </w:rPr>
        <w:t>ClassId</w:t>
      </w:r>
      <w:proofErr w:type="spellEnd"/>
      <w:r>
        <w:rPr>
          <w:b/>
          <w:lang w:bidi="hi-IN"/>
        </w:rPr>
        <w:t>&gt;&lt;</w:t>
      </w:r>
      <w:proofErr w:type="spellStart"/>
      <w:r>
        <w:rPr>
          <w:b/>
          <w:lang w:bidi="hi-IN"/>
        </w:rPr>
        <w:t>StudentId</w:t>
      </w:r>
      <w:proofErr w:type="spellEnd"/>
      <w:r>
        <w:rPr>
          <w:b/>
          <w:lang w:bidi="hi-IN"/>
        </w:rPr>
        <w:t>&gt; Web application</w:t>
      </w:r>
    </w:p>
    <w:p w14:paraId="6820D7C1" w14:textId="16D506AF" w:rsidR="006F5C77" w:rsidRDefault="00566122" w:rsidP="006558C4">
      <w:pPr>
        <w:pStyle w:val="ListParagraph"/>
        <w:numPr>
          <w:ilvl w:val="0"/>
          <w:numId w:val="13"/>
        </w:numPr>
      </w:pPr>
      <w:r>
        <w:rPr>
          <w:lang w:bidi="hi-IN"/>
        </w:rPr>
        <w:t xml:space="preserve">On the </w:t>
      </w:r>
      <w:proofErr w:type="gramStart"/>
      <w:r>
        <w:rPr>
          <w:lang w:bidi="hi-IN"/>
        </w:rPr>
        <w:t>left hand</w:t>
      </w:r>
      <w:proofErr w:type="gramEnd"/>
      <w:r>
        <w:rPr>
          <w:lang w:bidi="hi-IN"/>
        </w:rPr>
        <w:t xml:space="preserve"> side select Service Connections tab</w:t>
      </w:r>
    </w:p>
    <w:p w14:paraId="056E15CF" w14:textId="017B27C7" w:rsidR="00566122" w:rsidRDefault="00566122" w:rsidP="00566122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16E8910E" wp14:editId="6A029E2E">
            <wp:extent cx="6400800" cy="22777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A155" w14:textId="77777777" w:rsidR="00566122" w:rsidRDefault="00566122" w:rsidP="00566122">
      <w:pPr>
        <w:ind w:left="360"/>
      </w:pPr>
    </w:p>
    <w:p w14:paraId="3EA3392B" w14:textId="42A9041E" w:rsidR="00566122" w:rsidRDefault="002568BC" w:rsidP="006558C4">
      <w:pPr>
        <w:pStyle w:val="ListParagraph"/>
        <w:numPr>
          <w:ilvl w:val="0"/>
          <w:numId w:val="13"/>
        </w:numPr>
      </w:pPr>
      <w:r>
        <w:t xml:space="preserve">Click on the </w:t>
      </w:r>
      <w:proofErr w:type="gramStart"/>
      <w:r>
        <w:t>“ +</w:t>
      </w:r>
      <w:proofErr w:type="gramEnd"/>
      <w:r>
        <w:t xml:space="preserve"> Service Connection” to create a new Service Connection to invoke on a button click</w:t>
      </w:r>
    </w:p>
    <w:p w14:paraId="7CC85501" w14:textId="0B6D6C2D" w:rsidR="002568BC" w:rsidRDefault="002568BC" w:rsidP="0061355E"/>
    <w:p w14:paraId="1A6C2A8C" w14:textId="736B26F7" w:rsidR="002568BC" w:rsidRDefault="0061355E" w:rsidP="006558C4">
      <w:pPr>
        <w:pStyle w:val="ListParagraph"/>
        <w:numPr>
          <w:ilvl w:val="0"/>
          <w:numId w:val="13"/>
        </w:numPr>
      </w:pPr>
      <w:r>
        <w:t>In the “Create Service Connection” page select “Define by Specification”</w:t>
      </w:r>
    </w:p>
    <w:p w14:paraId="7BC61D89" w14:textId="41C7CD4F" w:rsidR="00F31B00" w:rsidRDefault="00F31B00" w:rsidP="00F31B00">
      <w:pPr>
        <w:ind w:left="360"/>
      </w:pPr>
    </w:p>
    <w:p w14:paraId="410419BE" w14:textId="0B4BD52C" w:rsidR="00F31B00" w:rsidRDefault="00F31B00" w:rsidP="001F4D4A">
      <w:pPr>
        <w:ind w:left="360"/>
      </w:pPr>
      <w:r>
        <w:rPr>
          <w:noProof/>
          <w:lang w:val="en-US"/>
        </w:rPr>
        <w:drawing>
          <wp:inline distT="0" distB="0" distL="0" distR="0" wp14:anchorId="17B15782" wp14:editId="1923B20E">
            <wp:extent cx="5267617" cy="25726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230" cy="257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C9D6" w14:textId="7AE61698" w:rsidR="00F31B00" w:rsidRDefault="00F31B00" w:rsidP="00B44B62"/>
    <w:p w14:paraId="67FDB888" w14:textId="008A36B9" w:rsidR="00B44B62" w:rsidRDefault="00B44B62" w:rsidP="00B44B62">
      <w:pPr>
        <w:pStyle w:val="ListParagraph"/>
        <w:numPr>
          <w:ilvl w:val="0"/>
          <w:numId w:val="13"/>
        </w:numPr>
      </w:pPr>
      <w:r>
        <w:t>Provide the highlighted information as per the screenshot</w:t>
      </w:r>
      <w:r w:rsidR="001F4D4A">
        <w:t xml:space="preserve"> and Click Next</w:t>
      </w:r>
    </w:p>
    <w:p w14:paraId="3CEDC1DE" w14:textId="34D77992" w:rsidR="00B44B62" w:rsidRDefault="00B44B62" w:rsidP="00B44B62">
      <w:pPr>
        <w:ind w:left="360"/>
      </w:pPr>
    </w:p>
    <w:p w14:paraId="495FA610" w14:textId="2030CE20" w:rsidR="00B44B62" w:rsidRDefault="002356BD" w:rsidP="00B44B62">
      <w:pPr>
        <w:ind w:left="360"/>
      </w:pPr>
      <w:r>
        <w:rPr>
          <w:noProof/>
          <w:lang w:val="en-US"/>
        </w:rPr>
        <w:drawing>
          <wp:inline distT="0" distB="0" distL="0" distR="0" wp14:anchorId="0B6057BA" wp14:editId="138AFEFF">
            <wp:extent cx="5093713" cy="2470047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7654" cy="24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C922" w14:textId="77777777" w:rsidR="00B44B62" w:rsidRDefault="00B44B62" w:rsidP="00B44B62">
      <w:pPr>
        <w:ind w:left="360"/>
      </w:pPr>
    </w:p>
    <w:p w14:paraId="3AB8CC5B" w14:textId="2E2A5ABD" w:rsidR="00B44B62" w:rsidRDefault="002356BD" w:rsidP="00B44B62">
      <w:pPr>
        <w:pStyle w:val="ListParagraph"/>
        <w:numPr>
          <w:ilvl w:val="0"/>
          <w:numId w:val="13"/>
        </w:numPr>
      </w:pPr>
      <w:r>
        <w:lastRenderedPageBreak/>
        <w:t xml:space="preserve">In the Select Endpoints page </w:t>
      </w:r>
      <w:r w:rsidR="00427717">
        <w:t>Select the “PO_PROXY” endpoint</w:t>
      </w:r>
      <w:r w:rsidR="00362FBF">
        <w:t xml:space="preserve"> and click on Create</w:t>
      </w:r>
    </w:p>
    <w:p w14:paraId="47FF76C9" w14:textId="144548F4" w:rsidR="00427717" w:rsidRDefault="00427717" w:rsidP="00427717">
      <w:pPr>
        <w:ind w:left="360"/>
      </w:pPr>
    </w:p>
    <w:p w14:paraId="410C7E53" w14:textId="716ABCC6" w:rsidR="00427717" w:rsidRDefault="00427717" w:rsidP="00427717">
      <w:pPr>
        <w:ind w:left="360"/>
      </w:pPr>
      <w:r>
        <w:rPr>
          <w:noProof/>
          <w:lang w:val="en-US"/>
        </w:rPr>
        <w:drawing>
          <wp:inline distT="0" distB="0" distL="0" distR="0" wp14:anchorId="3C6DD93A" wp14:editId="4FF8F7CC">
            <wp:extent cx="4886150" cy="2366487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9882" cy="236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E0D5" w14:textId="7D4FD39D" w:rsidR="00C63A9A" w:rsidRDefault="00C63A9A" w:rsidP="00427717">
      <w:pPr>
        <w:ind w:left="360"/>
      </w:pPr>
      <w:r>
        <w:t>Connection to the endpoint is created</w:t>
      </w:r>
    </w:p>
    <w:p w14:paraId="7A761B94" w14:textId="135DF506" w:rsidR="00D25A5C" w:rsidRDefault="00D25A5C" w:rsidP="00427717">
      <w:pPr>
        <w:ind w:left="360"/>
      </w:pPr>
      <w:r>
        <w:rPr>
          <w:noProof/>
          <w:lang w:val="en-US"/>
        </w:rPr>
        <w:drawing>
          <wp:inline distT="0" distB="0" distL="0" distR="0" wp14:anchorId="168DA97E" wp14:editId="0C8FBCEB">
            <wp:extent cx="6400800" cy="183261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AB3" w14:textId="77777777" w:rsidR="00427717" w:rsidRDefault="00427717" w:rsidP="00427717">
      <w:pPr>
        <w:ind w:left="360"/>
      </w:pPr>
    </w:p>
    <w:p w14:paraId="1379564E" w14:textId="77777777" w:rsidR="004C0560" w:rsidRDefault="004C0560" w:rsidP="00B44B62">
      <w:pPr>
        <w:pStyle w:val="ListParagraph"/>
        <w:numPr>
          <w:ilvl w:val="0"/>
          <w:numId w:val="13"/>
        </w:numPr>
      </w:pPr>
      <w:r>
        <w:t xml:space="preserve">(1) </w:t>
      </w:r>
      <w:r w:rsidR="00553DF9">
        <w:t>Click on Web application tab</w:t>
      </w:r>
      <w:r>
        <w:t xml:space="preserve"> </w:t>
      </w:r>
      <w:r w:rsidR="00553DF9">
        <w:t xml:space="preserve">and </w:t>
      </w:r>
      <w:r>
        <w:t xml:space="preserve">(2) </w:t>
      </w:r>
      <w:r w:rsidR="00553DF9">
        <w:t>select the “</w:t>
      </w:r>
      <w:proofErr w:type="spellStart"/>
      <w:r w:rsidR="00553DF9">
        <w:t>edi</w:t>
      </w:r>
      <w:r w:rsidR="00D25A5C">
        <w:t>t</w:t>
      </w:r>
      <w:r w:rsidR="00553DF9">
        <w:t>popage</w:t>
      </w:r>
      <w:proofErr w:type="spellEnd"/>
      <w:r w:rsidR="00553DF9">
        <w:t xml:space="preserve">” by expanding the </w:t>
      </w:r>
      <w:proofErr w:type="spellStart"/>
      <w:r w:rsidR="00553DF9">
        <w:t>localapp</w:t>
      </w:r>
      <w:proofErr w:type="spellEnd"/>
      <w:r w:rsidR="00553DF9">
        <w:t>-&gt;flows-&gt;main</w:t>
      </w:r>
      <w:r>
        <w:t xml:space="preserve">. </w:t>
      </w:r>
    </w:p>
    <w:p w14:paraId="553FAA8D" w14:textId="1F00C78A" w:rsidR="00427717" w:rsidRDefault="004C0560" w:rsidP="004C0560">
      <w:pPr>
        <w:pStyle w:val="ListParagraph"/>
      </w:pPr>
      <w:r>
        <w:t xml:space="preserve">(3) Select the “Change Order” button on the web page. (4) On the right </w:t>
      </w:r>
      <w:proofErr w:type="spellStart"/>
      <w:r>
        <w:t>handside</w:t>
      </w:r>
      <w:proofErr w:type="spellEnd"/>
      <w:r>
        <w:t xml:space="preserve"> select the Events tab</w:t>
      </w:r>
    </w:p>
    <w:p w14:paraId="11E0B432" w14:textId="3B49CBB2" w:rsidR="00C03B7D" w:rsidRDefault="00C03B7D" w:rsidP="00C03B7D">
      <w:pPr>
        <w:ind w:left="360"/>
      </w:pPr>
    </w:p>
    <w:p w14:paraId="19183060" w14:textId="2785AFCB" w:rsidR="00C03B7D" w:rsidRDefault="000D4694" w:rsidP="00C03B7D">
      <w:pPr>
        <w:ind w:left="360"/>
      </w:pPr>
      <w:r>
        <w:rPr>
          <w:noProof/>
          <w:lang w:val="en-US"/>
        </w:rPr>
        <w:drawing>
          <wp:inline distT="0" distB="0" distL="0" distR="0" wp14:anchorId="4EB5B5BE" wp14:editId="32FB3B73">
            <wp:extent cx="6019333" cy="2791705"/>
            <wp:effectExtent l="0" t="0" r="635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20918" cy="27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D6B3" w14:textId="77777777" w:rsidR="00C03B7D" w:rsidRDefault="00C03B7D" w:rsidP="00C03B7D">
      <w:pPr>
        <w:ind w:left="360"/>
      </w:pPr>
    </w:p>
    <w:p w14:paraId="7060DC59" w14:textId="1D99B753" w:rsidR="00CC1CCC" w:rsidRDefault="00CC1CCC" w:rsidP="00CC1CCC"/>
    <w:p w14:paraId="2D1AA346" w14:textId="71F69024" w:rsidR="00CC1CCC" w:rsidRDefault="00CC1CCC" w:rsidP="00CC1CCC"/>
    <w:p w14:paraId="1B049B82" w14:textId="77777777" w:rsidR="00CC1CCC" w:rsidRDefault="00CC1CCC" w:rsidP="00CC1CCC"/>
    <w:p w14:paraId="39C40599" w14:textId="34C80367" w:rsidR="00C03B7D" w:rsidRDefault="00BE3250" w:rsidP="00B44B62">
      <w:pPr>
        <w:pStyle w:val="ListParagraph"/>
        <w:numPr>
          <w:ilvl w:val="0"/>
          <w:numId w:val="13"/>
        </w:numPr>
      </w:pPr>
      <w:r>
        <w:lastRenderedPageBreak/>
        <w:t xml:space="preserve">Click on New Event and select “Quick Start: </w:t>
      </w:r>
      <w:proofErr w:type="spellStart"/>
      <w:r>
        <w:t>ojAction</w:t>
      </w:r>
      <w:proofErr w:type="spellEnd"/>
      <w:r>
        <w:t>”</w:t>
      </w:r>
      <w:r w:rsidR="00334C15">
        <w:t xml:space="preserve"> to create a new Action Chain</w:t>
      </w:r>
    </w:p>
    <w:p w14:paraId="6C41DC6A" w14:textId="77777777" w:rsidR="004153FE" w:rsidRDefault="004153FE" w:rsidP="004153FE">
      <w:pPr>
        <w:ind w:left="360"/>
      </w:pPr>
    </w:p>
    <w:p w14:paraId="6DEF27E4" w14:textId="0DC44AB9" w:rsidR="00E276C5" w:rsidRDefault="004153FE" w:rsidP="00E276C5">
      <w:pPr>
        <w:ind w:left="360"/>
      </w:pPr>
      <w:r>
        <w:rPr>
          <w:noProof/>
          <w:lang w:val="en-US"/>
        </w:rPr>
        <w:drawing>
          <wp:inline distT="0" distB="0" distL="0" distR="0" wp14:anchorId="3E736370" wp14:editId="428EBD99">
            <wp:extent cx="6400800" cy="284734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208" w14:textId="77777777" w:rsidR="006A1C08" w:rsidRDefault="006A1C08" w:rsidP="006A1C08">
      <w:pPr>
        <w:ind w:left="360"/>
      </w:pPr>
    </w:p>
    <w:p w14:paraId="1828E460" w14:textId="77777777" w:rsidR="009175AE" w:rsidRDefault="00EB7DB4" w:rsidP="00EB7DB4">
      <w:pPr>
        <w:pStyle w:val="ListParagraph"/>
        <w:numPr>
          <w:ilvl w:val="0"/>
          <w:numId w:val="13"/>
        </w:numPr>
      </w:pPr>
      <w:r>
        <w:t>Provide Id as “</w:t>
      </w:r>
      <w:proofErr w:type="spellStart"/>
      <w:r w:rsidRPr="00EB7DB4">
        <w:t>ChangeOrderAction</w:t>
      </w:r>
      <w:proofErr w:type="spellEnd"/>
      <w:r>
        <w:t>”</w:t>
      </w:r>
      <w:r w:rsidR="009175AE">
        <w:t xml:space="preserve">. Drag and drop “Call REST Endpoint” action from Actions palette onto to the </w:t>
      </w:r>
    </w:p>
    <w:p w14:paraId="5F0074C7" w14:textId="77777777" w:rsidR="00A76969" w:rsidRDefault="009175AE" w:rsidP="009175AE">
      <w:pPr>
        <w:pStyle w:val="ListParagraph"/>
      </w:pPr>
      <w:r>
        <w:t>“+ Sign”</w:t>
      </w:r>
    </w:p>
    <w:p w14:paraId="478CA05C" w14:textId="77777777" w:rsidR="00A76969" w:rsidRDefault="00A76969" w:rsidP="00DA0760"/>
    <w:p w14:paraId="6241D165" w14:textId="2ED498C3" w:rsidR="00DA0760" w:rsidRDefault="00B56AB5" w:rsidP="00B56AB5">
      <w:r>
        <w:t xml:space="preserve">       </w:t>
      </w:r>
      <w:r>
        <w:rPr>
          <w:noProof/>
          <w:lang w:val="en-US"/>
        </w:rPr>
        <w:drawing>
          <wp:inline distT="0" distB="0" distL="0" distR="0" wp14:anchorId="56192A54" wp14:editId="14DDB398">
            <wp:extent cx="6400800" cy="298513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A28" w14:textId="592AA7C9" w:rsidR="0095321D" w:rsidRDefault="0095321D" w:rsidP="00B56AB5"/>
    <w:p w14:paraId="5473C041" w14:textId="124C6F55" w:rsidR="0095321D" w:rsidRDefault="00E43516" w:rsidP="00B56AB5">
      <w:r>
        <w:rPr>
          <w:noProof/>
          <w:lang w:val="en-US"/>
        </w:rPr>
        <w:lastRenderedPageBreak/>
        <w:drawing>
          <wp:inline distT="0" distB="0" distL="0" distR="0" wp14:anchorId="7AF91CFB" wp14:editId="259D5788">
            <wp:extent cx="6400800" cy="2909570"/>
            <wp:effectExtent l="0" t="0" r="0" b="508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CB9A" w14:textId="582A9482" w:rsidR="004202A5" w:rsidRDefault="004202A5" w:rsidP="00B56AB5"/>
    <w:p w14:paraId="74901697" w14:textId="03C9F4FA" w:rsidR="004202A5" w:rsidRDefault="000F4298" w:rsidP="000F4298">
      <w:pPr>
        <w:pStyle w:val="ListParagraph"/>
        <w:numPr>
          <w:ilvl w:val="0"/>
          <w:numId w:val="13"/>
        </w:numPr>
      </w:pPr>
      <w:r>
        <w:t xml:space="preserve">Click on “Select Endpoint” and </w:t>
      </w:r>
      <w:r w:rsidR="00F27B69">
        <w:t>Configure the Service Connection created earlier.</w:t>
      </w:r>
    </w:p>
    <w:p w14:paraId="75C7C65A" w14:textId="1CEC0AE7" w:rsidR="00F27B69" w:rsidRDefault="00F27B69" w:rsidP="00F27B69">
      <w:r>
        <w:rPr>
          <w:noProof/>
          <w:lang w:val="en-US"/>
        </w:rPr>
        <w:drawing>
          <wp:inline distT="0" distB="0" distL="0" distR="0" wp14:anchorId="61E7B268" wp14:editId="21538A44">
            <wp:extent cx="5167712" cy="4476633"/>
            <wp:effectExtent l="0" t="0" r="0" b="63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0250" cy="44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FC3D" w14:textId="715B6C1A" w:rsidR="00D53FC9" w:rsidRDefault="00D53FC9" w:rsidP="00F27B69"/>
    <w:p w14:paraId="5B4F0746" w14:textId="46390D09" w:rsidR="00D53FC9" w:rsidRDefault="00D53FC9" w:rsidP="00F27B69">
      <w:r>
        <w:t>Click on Select</w:t>
      </w:r>
      <w:r w:rsidR="00135F75">
        <w:t>. The endpoint is now configured to be invoked from the action chain.</w:t>
      </w:r>
    </w:p>
    <w:p w14:paraId="15B5EA77" w14:textId="7EF082AF" w:rsidR="008821B1" w:rsidRDefault="008821B1" w:rsidP="00F27B69"/>
    <w:p w14:paraId="6BD28143" w14:textId="05B5D3C4" w:rsidR="008821B1" w:rsidRDefault="008821B1" w:rsidP="00F27B69"/>
    <w:p w14:paraId="2B89B363" w14:textId="5CB3A4BF" w:rsidR="008821B1" w:rsidRDefault="008821B1" w:rsidP="00F27B69"/>
    <w:p w14:paraId="72C40DAC" w14:textId="77777777" w:rsidR="008821B1" w:rsidRDefault="008821B1" w:rsidP="00F27B69"/>
    <w:p w14:paraId="19EDF186" w14:textId="0E892FEB" w:rsidR="008821B1" w:rsidRDefault="008821B1" w:rsidP="000F4298">
      <w:pPr>
        <w:pStyle w:val="ListParagraph"/>
        <w:numPr>
          <w:ilvl w:val="0"/>
          <w:numId w:val="13"/>
        </w:numPr>
      </w:pPr>
      <w:r>
        <w:lastRenderedPageBreak/>
        <w:t xml:space="preserve">Select “Parameters” -&gt; body which opens a mapper interface page </w:t>
      </w:r>
    </w:p>
    <w:p w14:paraId="400006D7" w14:textId="4950D0ED" w:rsidR="003F7D59" w:rsidRDefault="008F2067" w:rsidP="003F7D59">
      <w:r>
        <w:rPr>
          <w:noProof/>
          <w:lang w:val="en-US"/>
        </w:rPr>
        <w:drawing>
          <wp:inline distT="0" distB="0" distL="0" distR="0" wp14:anchorId="3C6BFECC" wp14:editId="6A8A69A8">
            <wp:extent cx="6400800" cy="31076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248" w14:textId="53F0F6AE" w:rsidR="008821B1" w:rsidRDefault="008821B1" w:rsidP="008821B1">
      <w:pPr>
        <w:ind w:left="360"/>
      </w:pPr>
    </w:p>
    <w:p w14:paraId="5E345D68" w14:textId="77777777" w:rsidR="008821B1" w:rsidRDefault="008821B1" w:rsidP="008821B1">
      <w:pPr>
        <w:ind w:left="360"/>
      </w:pPr>
    </w:p>
    <w:p w14:paraId="31626A4B" w14:textId="50BF7DFD" w:rsidR="008821B1" w:rsidRDefault="008F2067" w:rsidP="000F4298">
      <w:pPr>
        <w:pStyle w:val="ListParagraph"/>
        <w:numPr>
          <w:ilvl w:val="0"/>
          <w:numId w:val="13"/>
        </w:numPr>
      </w:pPr>
      <w:r>
        <w:t xml:space="preserve">We want to </w:t>
      </w:r>
      <w:r w:rsidR="008821B1">
        <w:t>Map the “</w:t>
      </w:r>
      <w:proofErr w:type="spellStart"/>
      <w:r w:rsidR="008821B1">
        <w:t>editpopage</w:t>
      </w:r>
      <w:proofErr w:type="spellEnd"/>
      <w:r w:rsidR="008821B1">
        <w:t>” page vari</w:t>
      </w:r>
      <w:r>
        <w:t>ables to the endpoint interface.</w:t>
      </w:r>
    </w:p>
    <w:p w14:paraId="5D512C95" w14:textId="6A07B7AF" w:rsidR="008F2067" w:rsidRDefault="008F2067" w:rsidP="008F2067">
      <w:pPr>
        <w:ind w:left="360"/>
      </w:pPr>
      <w:r>
        <w:t>Map $</w:t>
      </w:r>
      <w:proofErr w:type="spellStart"/>
      <w:proofErr w:type="gramStart"/>
      <w:r>
        <w:t>poRecord</w:t>
      </w:r>
      <w:proofErr w:type="spellEnd"/>
      <w:r>
        <w:t>(</w:t>
      </w:r>
      <w:proofErr w:type="gramEnd"/>
      <w:r>
        <w:t>Sources) TO body (Target)</w:t>
      </w:r>
    </w:p>
    <w:p w14:paraId="0B45ECB8" w14:textId="29E2E582" w:rsidR="008821B1" w:rsidRDefault="002F317F" w:rsidP="008821B1">
      <w:r>
        <w:rPr>
          <w:noProof/>
          <w:lang w:val="en-US"/>
        </w:rPr>
        <w:drawing>
          <wp:inline distT="0" distB="0" distL="0" distR="0" wp14:anchorId="75A4419E" wp14:editId="689B5398">
            <wp:extent cx="6400800" cy="30886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664D" w14:textId="7990CD19" w:rsidR="002F317F" w:rsidRDefault="002F317F" w:rsidP="008821B1">
      <w:r>
        <w:t>An expression is generated in the expression window based on the mapping</w:t>
      </w:r>
      <w:r w:rsidR="00825C3F">
        <w:t xml:space="preserve">. </w:t>
      </w:r>
      <w:proofErr w:type="spellStart"/>
      <w:r w:rsidR="00825C3F">
        <w:t>poRecord</w:t>
      </w:r>
      <w:proofErr w:type="spellEnd"/>
      <w:r w:rsidR="00825C3F">
        <w:t xml:space="preserve"> is a page variable which holds the data from the “</w:t>
      </w:r>
      <w:proofErr w:type="spellStart"/>
      <w:r w:rsidR="00825C3F">
        <w:t>editpopage</w:t>
      </w:r>
      <w:proofErr w:type="spellEnd"/>
      <w:r w:rsidR="00825C3F">
        <w:t>”</w:t>
      </w:r>
      <w:r w:rsidR="00B63F79">
        <w:t>. Click on Save</w:t>
      </w:r>
      <w:r w:rsidR="00217D35">
        <w:t xml:space="preserve">. You should see the body parameter now marked as </w:t>
      </w:r>
      <w:r w:rsidR="00217D35" w:rsidRPr="00217D35">
        <w:rPr>
          <w:highlight w:val="green"/>
        </w:rPr>
        <w:t>“MAPPED”</w:t>
      </w:r>
    </w:p>
    <w:p w14:paraId="43193763" w14:textId="396E9BD2" w:rsidR="00AF370F" w:rsidRDefault="00AF370F" w:rsidP="008821B1"/>
    <w:p w14:paraId="635C8C5F" w14:textId="7082047B" w:rsidR="00AF370F" w:rsidRDefault="00AF370F" w:rsidP="008821B1"/>
    <w:p w14:paraId="46F2D912" w14:textId="6D7E6113" w:rsidR="00AF370F" w:rsidRDefault="00AF370F" w:rsidP="008821B1"/>
    <w:p w14:paraId="245F186E" w14:textId="6F38F79E" w:rsidR="00AF370F" w:rsidRDefault="00AF370F" w:rsidP="008821B1"/>
    <w:p w14:paraId="7780696C" w14:textId="14594C59" w:rsidR="00AF370F" w:rsidRDefault="00AF370F" w:rsidP="008821B1"/>
    <w:p w14:paraId="40D2AC67" w14:textId="6D2CBC7D" w:rsidR="00AF370F" w:rsidRDefault="00AF370F" w:rsidP="008821B1"/>
    <w:p w14:paraId="6847F5C7" w14:textId="2BACC290" w:rsidR="00AF370F" w:rsidRDefault="00AF370F" w:rsidP="008821B1"/>
    <w:p w14:paraId="1DB0DE0A" w14:textId="77777777" w:rsidR="00AF370F" w:rsidRDefault="00AF370F" w:rsidP="008821B1"/>
    <w:p w14:paraId="2A377FED" w14:textId="77777777" w:rsidR="00217D35" w:rsidRDefault="00217D35" w:rsidP="008821B1"/>
    <w:p w14:paraId="58B2091D" w14:textId="7F21C184" w:rsidR="00217D35" w:rsidRDefault="00217D35" w:rsidP="000F4298">
      <w:pPr>
        <w:pStyle w:val="ListParagraph"/>
        <w:numPr>
          <w:ilvl w:val="0"/>
          <w:numId w:val="13"/>
        </w:numPr>
      </w:pPr>
      <w:r>
        <w:lastRenderedPageBreak/>
        <w:t>From the Action palette Select “</w:t>
      </w:r>
      <w:r w:rsidR="009E6923">
        <w:t>Fir</w:t>
      </w:r>
      <w:r>
        <w:t xml:space="preserve">e Notification” action on to the “+” sign next to the “Call Rest Endpoint” </w:t>
      </w:r>
      <w:del w:id="99" w:author="Vicram Rajagopalan" w:date="2019-11-15T14:27:00Z">
        <w:r w:rsidDel="00B4044B">
          <w:delText>activity</w:delText>
        </w:r>
      </w:del>
      <w:ins w:id="100" w:author="Vicram Rajagopalan" w:date="2019-11-15T14:27:00Z">
        <w:r w:rsidR="00B4044B">
          <w:t>Action</w:t>
        </w:r>
      </w:ins>
    </w:p>
    <w:p w14:paraId="488DB70C" w14:textId="02485E68" w:rsidR="00217D35" w:rsidRDefault="00C86CC5" w:rsidP="00217D35">
      <w:r>
        <w:rPr>
          <w:noProof/>
          <w:lang w:val="en-US"/>
        </w:rPr>
        <w:drawing>
          <wp:inline distT="0" distB="0" distL="0" distR="0" wp14:anchorId="7B737C04" wp14:editId="6E00CA84">
            <wp:extent cx="6400800" cy="29076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77BA" w14:textId="77777777" w:rsidR="00D45E54" w:rsidRDefault="00D45E54" w:rsidP="00217D35"/>
    <w:p w14:paraId="36BBA421" w14:textId="7FC85F01" w:rsidR="00A43287" w:rsidRDefault="002C5370" w:rsidP="000F4298">
      <w:pPr>
        <w:pStyle w:val="ListParagraph"/>
        <w:numPr>
          <w:ilvl w:val="0"/>
          <w:numId w:val="13"/>
        </w:numPr>
      </w:pPr>
      <w:r>
        <w:t>Change the Notification type -&gt; info and provide a Message in the text area</w:t>
      </w:r>
    </w:p>
    <w:p w14:paraId="44F197A8" w14:textId="77777777" w:rsidR="00237782" w:rsidRDefault="00237782" w:rsidP="00237782">
      <w:pPr>
        <w:pStyle w:val="ListParagraph"/>
      </w:pPr>
    </w:p>
    <w:p w14:paraId="705B6EA3" w14:textId="5C3F9B17" w:rsidR="00A43287" w:rsidRDefault="00237782" w:rsidP="00A43287">
      <w:r>
        <w:rPr>
          <w:noProof/>
          <w:lang w:val="en-US"/>
        </w:rPr>
        <w:drawing>
          <wp:inline distT="0" distB="0" distL="0" distR="0" wp14:anchorId="259689D0" wp14:editId="69EB37CB">
            <wp:extent cx="6400800" cy="28848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ACD6" w14:textId="77777777" w:rsidR="002602B6" w:rsidRDefault="002602B6" w:rsidP="002602B6"/>
    <w:p w14:paraId="053A856A" w14:textId="77777777" w:rsidR="00FE03F3" w:rsidRDefault="00FE03F3" w:rsidP="002602B6">
      <w:pPr>
        <w:pStyle w:val="Heading2"/>
      </w:pPr>
    </w:p>
    <w:p w14:paraId="3A637F6A" w14:textId="77777777" w:rsidR="00FE03F3" w:rsidRDefault="00FE03F3" w:rsidP="002602B6">
      <w:pPr>
        <w:pStyle w:val="Heading2"/>
      </w:pPr>
    </w:p>
    <w:p w14:paraId="42EA5252" w14:textId="77777777" w:rsidR="00FE03F3" w:rsidRDefault="00FE03F3" w:rsidP="002602B6">
      <w:pPr>
        <w:pStyle w:val="Heading2"/>
      </w:pPr>
    </w:p>
    <w:p w14:paraId="62F1E2B2" w14:textId="77777777" w:rsidR="00FE03F3" w:rsidRDefault="00FE03F3" w:rsidP="002602B6">
      <w:pPr>
        <w:pStyle w:val="Heading2"/>
      </w:pPr>
    </w:p>
    <w:p w14:paraId="3B3DA2D8" w14:textId="77777777" w:rsidR="00FE03F3" w:rsidRDefault="00FE03F3" w:rsidP="002602B6">
      <w:pPr>
        <w:pStyle w:val="Heading2"/>
      </w:pPr>
    </w:p>
    <w:p w14:paraId="0F0E5DD4" w14:textId="77777777" w:rsidR="00FE03F3" w:rsidRDefault="00FE03F3" w:rsidP="002602B6">
      <w:pPr>
        <w:pStyle w:val="Heading2"/>
      </w:pPr>
    </w:p>
    <w:p w14:paraId="33A58D32" w14:textId="469CF922" w:rsidR="002602B6" w:rsidRDefault="00B741D9" w:rsidP="002602B6">
      <w:pPr>
        <w:pStyle w:val="Heading2"/>
      </w:pPr>
      <w:bookmarkStart w:id="101" w:name="_Toc536387547"/>
      <w:bookmarkStart w:id="102" w:name="_Toc536393897"/>
      <w:r>
        <w:lastRenderedPageBreak/>
        <w:t>Running the VBCS Web App</w:t>
      </w:r>
      <w:bookmarkEnd w:id="101"/>
      <w:bookmarkEnd w:id="102"/>
    </w:p>
    <w:p w14:paraId="63833056" w14:textId="3AE23254" w:rsidR="00B741D9" w:rsidRDefault="00B741D9" w:rsidP="00B741D9"/>
    <w:p w14:paraId="12B18740" w14:textId="7B71172F" w:rsidR="00B741D9" w:rsidRDefault="00FE03F3" w:rsidP="00B741D9">
      <w:pPr>
        <w:pStyle w:val="ListParagraph"/>
        <w:numPr>
          <w:ilvl w:val="0"/>
          <w:numId w:val="14"/>
        </w:numPr>
      </w:pPr>
      <w:r>
        <w:t>Click on Run</w:t>
      </w:r>
    </w:p>
    <w:p w14:paraId="3C936BD2" w14:textId="47A17321" w:rsidR="00FE03F3" w:rsidRDefault="00FE03F3" w:rsidP="00FE03F3">
      <w:r>
        <w:rPr>
          <w:noProof/>
          <w:lang w:val="en-US"/>
        </w:rPr>
        <w:drawing>
          <wp:inline distT="0" distB="0" distL="0" distR="0" wp14:anchorId="17CAA57D" wp14:editId="24BAF4A8">
            <wp:extent cx="6400800" cy="19856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46AD" w14:textId="77777777" w:rsidR="001328D8" w:rsidRDefault="001328D8" w:rsidP="001328D8">
      <w:pPr>
        <w:pStyle w:val="ListParagraph"/>
      </w:pPr>
    </w:p>
    <w:p w14:paraId="3218C602" w14:textId="4196E6B3" w:rsidR="00FE03F3" w:rsidRDefault="00C1243D" w:rsidP="00B741D9">
      <w:pPr>
        <w:pStyle w:val="ListParagraph"/>
        <w:numPr>
          <w:ilvl w:val="0"/>
          <w:numId w:val="14"/>
        </w:numPr>
      </w:pPr>
      <w:r>
        <w:t>The Web application opens up in a separate browser window. We have given a basic web app for you to test the end to end flow</w:t>
      </w:r>
    </w:p>
    <w:p w14:paraId="551D3279" w14:textId="259C881C" w:rsidR="00D14715" w:rsidRDefault="00D14715" w:rsidP="00D14715">
      <w:r>
        <w:rPr>
          <w:noProof/>
          <w:lang w:val="en-US"/>
        </w:rPr>
        <w:drawing>
          <wp:inline distT="0" distB="0" distL="0" distR="0" wp14:anchorId="7044E196" wp14:editId="1DDF967A">
            <wp:extent cx="6400800" cy="1284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6016" w14:textId="77777777" w:rsidR="00D14715" w:rsidRDefault="00D14715" w:rsidP="00D14715"/>
    <w:p w14:paraId="44F66F1A" w14:textId="7878BE4F" w:rsidR="001328D8" w:rsidRDefault="00D14715" w:rsidP="00B741D9">
      <w:pPr>
        <w:pStyle w:val="ListParagraph"/>
        <w:numPr>
          <w:ilvl w:val="0"/>
          <w:numId w:val="14"/>
        </w:numPr>
      </w:pPr>
      <w:r>
        <w:t>Click on LC List Page which displays all the Letter of Credits Available in a Custom table</w:t>
      </w:r>
      <w:r w:rsidR="00ED1F22">
        <w:t>. Go back to the main page</w:t>
      </w:r>
    </w:p>
    <w:p w14:paraId="7FC21755" w14:textId="2E8E072E" w:rsidR="000C515B" w:rsidRDefault="000C515B" w:rsidP="000C515B">
      <w:r>
        <w:rPr>
          <w:noProof/>
          <w:lang w:val="en-US"/>
        </w:rPr>
        <w:drawing>
          <wp:inline distT="0" distB="0" distL="0" distR="0" wp14:anchorId="19B64DF9" wp14:editId="2CEFCF96">
            <wp:extent cx="6400800" cy="1894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2D4" w14:textId="2BED09F6" w:rsidR="000C515B" w:rsidRDefault="00986AF4" w:rsidP="00B741D9">
      <w:pPr>
        <w:pStyle w:val="ListParagraph"/>
        <w:numPr>
          <w:ilvl w:val="0"/>
          <w:numId w:val="14"/>
        </w:numPr>
      </w:pPr>
      <w:r>
        <w:t xml:space="preserve">Click on PO List </w:t>
      </w:r>
      <w:proofErr w:type="gramStart"/>
      <w:r>
        <w:t>Page .</w:t>
      </w:r>
      <w:proofErr w:type="gramEnd"/>
      <w:r>
        <w:t xml:space="preserve"> </w:t>
      </w:r>
      <w:r w:rsidR="00CA64DF">
        <w:t xml:space="preserve">All </w:t>
      </w:r>
      <w:proofErr w:type="gramStart"/>
      <w:r w:rsidR="00CA64DF">
        <w:t xml:space="preserve">the </w:t>
      </w:r>
      <w:r>
        <w:t xml:space="preserve"> PO</w:t>
      </w:r>
      <w:proofErr w:type="gramEnd"/>
      <w:r>
        <w:t xml:space="preserve"> record</w:t>
      </w:r>
      <w:r w:rsidR="00CA64DF">
        <w:t>s</w:t>
      </w:r>
      <w:r>
        <w:t xml:space="preserve"> that </w:t>
      </w:r>
      <w:r w:rsidR="00CA64DF">
        <w:t>was</w:t>
      </w:r>
      <w:r>
        <w:t xml:space="preserve"> created earlier in ERP Cloud was synced into VBCS</w:t>
      </w:r>
    </w:p>
    <w:p w14:paraId="46D6C138" w14:textId="40278707" w:rsidR="00986AF4" w:rsidRDefault="00986AF4" w:rsidP="00986AF4">
      <w:r>
        <w:rPr>
          <w:noProof/>
          <w:lang w:val="en-US"/>
        </w:rPr>
        <w:drawing>
          <wp:inline distT="0" distB="0" distL="0" distR="0" wp14:anchorId="732A5F7B" wp14:editId="1928DC20">
            <wp:extent cx="6400800" cy="15532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E59E" w14:textId="443CC294" w:rsidR="00CA64DF" w:rsidRDefault="00CA64DF" w:rsidP="00986AF4"/>
    <w:p w14:paraId="6A017BFC" w14:textId="55FE52AE" w:rsidR="00CA64DF" w:rsidRDefault="00CA64DF" w:rsidP="00986AF4"/>
    <w:p w14:paraId="18B6B8C7" w14:textId="77777777" w:rsidR="00CA64DF" w:rsidRDefault="00CA64DF" w:rsidP="00986AF4"/>
    <w:p w14:paraId="2E77CA7D" w14:textId="69F07502" w:rsidR="00CA64DF" w:rsidRDefault="00CA64DF" w:rsidP="00E4660E">
      <w:pPr>
        <w:pStyle w:val="ListParagraph"/>
        <w:numPr>
          <w:ilvl w:val="0"/>
          <w:numId w:val="14"/>
        </w:numPr>
      </w:pPr>
      <w:r>
        <w:t xml:space="preserve">Select PO that you created </w:t>
      </w:r>
      <w:r w:rsidR="00D65FE6">
        <w:t>and Click on “Edit PO</w:t>
      </w:r>
      <w:r w:rsidR="004B6D7A">
        <w:t>”</w:t>
      </w:r>
    </w:p>
    <w:p w14:paraId="48C5B98C" w14:textId="49CB7915" w:rsidR="004B6D7A" w:rsidRDefault="004B6D7A" w:rsidP="004B6D7A">
      <w:r>
        <w:rPr>
          <w:noProof/>
          <w:lang w:val="en-US"/>
        </w:rPr>
        <w:drawing>
          <wp:inline distT="0" distB="0" distL="0" distR="0" wp14:anchorId="1DF0E94E" wp14:editId="1CDCF1ED">
            <wp:extent cx="4111995" cy="2341553"/>
            <wp:effectExtent l="0" t="0" r="317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4926" cy="23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7110" w14:textId="77777777" w:rsidR="00B04F8F" w:rsidRDefault="00B04F8F" w:rsidP="00B04F8F"/>
    <w:p w14:paraId="1758533E" w14:textId="0C0A0931" w:rsidR="00CA64DF" w:rsidRDefault="00881038" w:rsidP="00B741D9">
      <w:pPr>
        <w:pStyle w:val="ListParagraph"/>
        <w:numPr>
          <w:ilvl w:val="0"/>
          <w:numId w:val="14"/>
        </w:numPr>
      </w:pPr>
      <w:r>
        <w:t>In the “Edit PO” page provide “</w:t>
      </w:r>
      <w:proofErr w:type="spellStart"/>
      <w:r>
        <w:t>LOCId</w:t>
      </w:r>
      <w:proofErr w:type="spellEnd"/>
      <w:r>
        <w:t>” information</w:t>
      </w:r>
      <w:r w:rsidR="00D85DE7">
        <w:t xml:space="preserve">. Leave the rest </w:t>
      </w:r>
      <w:r w:rsidR="006D7F82">
        <w:t>of the parameters intact</w:t>
      </w:r>
    </w:p>
    <w:p w14:paraId="422224A2" w14:textId="3E3AC68B" w:rsidR="00881038" w:rsidRDefault="00D85DE7" w:rsidP="00881038">
      <w:pPr>
        <w:ind w:left="360"/>
      </w:pPr>
      <w:r>
        <w:rPr>
          <w:noProof/>
          <w:lang w:val="en-US"/>
        </w:rPr>
        <w:drawing>
          <wp:inline distT="0" distB="0" distL="0" distR="0" wp14:anchorId="6FDF9211" wp14:editId="15BF931F">
            <wp:extent cx="6400800" cy="23399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C88B" w14:textId="008D73A8" w:rsidR="00881038" w:rsidRDefault="00F10869" w:rsidP="00F10869">
      <w:pPr>
        <w:pStyle w:val="ListParagraph"/>
        <w:numPr>
          <w:ilvl w:val="0"/>
          <w:numId w:val="14"/>
        </w:numPr>
      </w:pPr>
      <w:r>
        <w:t>Click on “Change Order” button. Which invokes your “ERP PO Proxy &lt;</w:t>
      </w:r>
      <w:proofErr w:type="spellStart"/>
      <w:r>
        <w:t>ClassId</w:t>
      </w:r>
      <w:proofErr w:type="spellEnd"/>
      <w:r>
        <w:t>&gt; &lt;</w:t>
      </w:r>
      <w:proofErr w:type="spellStart"/>
      <w:r>
        <w:t>StudentId</w:t>
      </w:r>
      <w:proofErr w:type="spellEnd"/>
      <w:r>
        <w:t>&gt;” Integration flow</w:t>
      </w:r>
    </w:p>
    <w:p w14:paraId="6AAB359F" w14:textId="15C4F7C1" w:rsidR="00321D95" w:rsidRDefault="00321D95" w:rsidP="002E2BB2"/>
    <w:p w14:paraId="0ABFF101" w14:textId="261640DC" w:rsidR="00321D95" w:rsidRDefault="002E2BB2" w:rsidP="00F10869">
      <w:pPr>
        <w:pStyle w:val="ListParagraph"/>
        <w:numPr>
          <w:ilvl w:val="0"/>
          <w:numId w:val="14"/>
        </w:numPr>
      </w:pPr>
      <w:r>
        <w:t>You should see an instance is created. Go to Integrations -&gt; Monitoring -&gt; Tracking</w:t>
      </w:r>
    </w:p>
    <w:p w14:paraId="58D2E272" w14:textId="64DDF6D2" w:rsidR="002E2BB2" w:rsidRDefault="002E2BB2" w:rsidP="002E2BB2">
      <w:pPr>
        <w:pStyle w:val="ListParagraph"/>
      </w:pPr>
    </w:p>
    <w:p w14:paraId="3252C363" w14:textId="0C5F563A" w:rsidR="002E2BB2" w:rsidRDefault="002E2BB2" w:rsidP="002E2BB2">
      <w:pPr>
        <w:pStyle w:val="ListParagraph"/>
      </w:pPr>
      <w:r>
        <w:rPr>
          <w:noProof/>
          <w:lang w:val="en-US"/>
        </w:rPr>
        <w:drawing>
          <wp:inline distT="0" distB="0" distL="0" distR="0" wp14:anchorId="387206C0" wp14:editId="3781DF46">
            <wp:extent cx="6400800" cy="170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A1B9" w14:textId="77777777" w:rsidR="002E2BB2" w:rsidRDefault="002E2BB2" w:rsidP="002E2BB2">
      <w:pPr>
        <w:pStyle w:val="ListParagraph"/>
      </w:pPr>
    </w:p>
    <w:p w14:paraId="4C7E8705" w14:textId="505DF5C7" w:rsidR="001D76DB" w:rsidRDefault="001D76DB" w:rsidP="001D76DB">
      <w:pPr>
        <w:pStyle w:val="ListParagraph"/>
        <w:ind w:left="1080"/>
      </w:pPr>
    </w:p>
    <w:p w14:paraId="3FAAC662" w14:textId="15897772" w:rsidR="001D76DB" w:rsidRDefault="001D76DB" w:rsidP="001D76DB">
      <w:pPr>
        <w:pStyle w:val="ListParagraph"/>
        <w:ind w:left="1080"/>
      </w:pPr>
    </w:p>
    <w:p w14:paraId="55B7FBB9" w14:textId="0E40C19A" w:rsidR="001D76DB" w:rsidRDefault="001D76DB" w:rsidP="001D76DB">
      <w:pPr>
        <w:pStyle w:val="ListParagraph"/>
        <w:ind w:left="1080"/>
      </w:pPr>
    </w:p>
    <w:p w14:paraId="654FD8CE" w14:textId="433D48F4" w:rsidR="001D76DB" w:rsidRDefault="001D76DB" w:rsidP="001D76DB">
      <w:pPr>
        <w:pStyle w:val="ListParagraph"/>
        <w:ind w:left="1080"/>
      </w:pPr>
    </w:p>
    <w:p w14:paraId="2124849F" w14:textId="77777777" w:rsidR="001D76DB" w:rsidRDefault="001D76DB" w:rsidP="001D76DB">
      <w:pPr>
        <w:pStyle w:val="ListParagraph"/>
        <w:ind w:left="1080"/>
      </w:pPr>
    </w:p>
    <w:p w14:paraId="51BB5C30" w14:textId="2CBFAD09" w:rsidR="001D76DB" w:rsidRDefault="001D76DB" w:rsidP="001D76DB">
      <w:pPr>
        <w:pStyle w:val="ListParagraph"/>
        <w:ind w:left="1080"/>
      </w:pPr>
    </w:p>
    <w:p w14:paraId="3EC2F8E3" w14:textId="2B8F3A7E" w:rsidR="002E2BB2" w:rsidRDefault="001D76DB" w:rsidP="00F10869">
      <w:pPr>
        <w:pStyle w:val="ListParagraph"/>
        <w:numPr>
          <w:ilvl w:val="0"/>
          <w:numId w:val="14"/>
        </w:numPr>
      </w:pPr>
      <w:r>
        <w:lastRenderedPageBreak/>
        <w:t>Select the Order Number and it confirm that the flow is completed and green</w:t>
      </w:r>
    </w:p>
    <w:p w14:paraId="30C3BEDA" w14:textId="4A922448" w:rsidR="001D76DB" w:rsidRDefault="001D76DB" w:rsidP="001D76DB">
      <w:r>
        <w:rPr>
          <w:noProof/>
          <w:lang w:val="en-US"/>
        </w:rPr>
        <w:drawing>
          <wp:inline distT="0" distB="0" distL="0" distR="0" wp14:anchorId="25390843" wp14:editId="22D46E24">
            <wp:extent cx="6400800" cy="27209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C9C0" w14:textId="77777777" w:rsidR="001D76DB" w:rsidRDefault="001D76DB" w:rsidP="001D76DB"/>
    <w:p w14:paraId="5B92D8AD" w14:textId="3570CF40" w:rsidR="001D76DB" w:rsidRDefault="00FB2D1C" w:rsidP="00F10869">
      <w:pPr>
        <w:pStyle w:val="ListParagraph"/>
        <w:numPr>
          <w:ilvl w:val="0"/>
          <w:numId w:val="14"/>
        </w:numPr>
      </w:pPr>
      <w:r>
        <w:t>Also, observe a notification created in the “Edit PO Page”. Confirming the payload is submitted to the Proxy Integration flow</w:t>
      </w:r>
    </w:p>
    <w:p w14:paraId="43CB8AB0" w14:textId="7E1F981A" w:rsidR="0013311F" w:rsidRDefault="0013311F" w:rsidP="0013311F">
      <w:r>
        <w:rPr>
          <w:noProof/>
          <w:lang w:val="en-US"/>
        </w:rPr>
        <w:drawing>
          <wp:inline distT="0" distB="0" distL="0" distR="0" wp14:anchorId="1D1B0E71" wp14:editId="229A8551">
            <wp:extent cx="6400800" cy="23329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9FC" w14:textId="77777777" w:rsidR="00FB2D1C" w:rsidRDefault="00FB2D1C" w:rsidP="00FB2D1C"/>
    <w:p w14:paraId="09B4D718" w14:textId="0AAFE8C6" w:rsidR="00FB2D1C" w:rsidRDefault="007C7339" w:rsidP="00F10869">
      <w:pPr>
        <w:pStyle w:val="ListParagraph"/>
        <w:numPr>
          <w:ilvl w:val="0"/>
          <w:numId w:val="14"/>
        </w:numPr>
      </w:pPr>
      <w:r>
        <w:t xml:space="preserve">In the Integrations -&gt; Monitoring -&gt; Tracking </w:t>
      </w:r>
      <w:r w:rsidR="00610DA4">
        <w:t>page,</w:t>
      </w:r>
      <w:r>
        <w:t xml:space="preserve"> you can observe another instance got created. As, </w:t>
      </w:r>
      <w:proofErr w:type="spellStart"/>
      <w:r>
        <w:t>LOCId</w:t>
      </w:r>
      <w:proofErr w:type="spellEnd"/>
      <w:r>
        <w:t xml:space="preserve"> is got updated in ERP Cloud Flow 1 is triggered again. </w:t>
      </w:r>
    </w:p>
    <w:p w14:paraId="3F999B27" w14:textId="77777777" w:rsidR="007C7339" w:rsidRDefault="007C7339" w:rsidP="007C7339">
      <w:pPr>
        <w:pStyle w:val="ListParagraph"/>
        <w:ind w:left="1080"/>
      </w:pPr>
    </w:p>
    <w:p w14:paraId="57936D66" w14:textId="2F67D860" w:rsidR="007C7339" w:rsidRDefault="007C7339" w:rsidP="007C7339">
      <w:r>
        <w:t>Note: Purchase Order Event is raised both for Create and Update records</w:t>
      </w:r>
    </w:p>
    <w:p w14:paraId="3DE4B264" w14:textId="77777777" w:rsidR="00F61B5B" w:rsidRDefault="00F61B5B" w:rsidP="007C7339"/>
    <w:p w14:paraId="32C6617A" w14:textId="4E0229DB" w:rsidR="007C7339" w:rsidRDefault="00F61B5B" w:rsidP="007C7339">
      <w:r>
        <w:rPr>
          <w:noProof/>
          <w:lang w:val="en-US"/>
        </w:rPr>
        <w:drawing>
          <wp:inline distT="0" distB="0" distL="0" distR="0" wp14:anchorId="74FF33EE" wp14:editId="610246ED">
            <wp:extent cx="6400800" cy="15570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BB6" w14:textId="32BE7733" w:rsidR="00C360F4" w:rsidRDefault="00C360F4" w:rsidP="007C7339"/>
    <w:p w14:paraId="284641C2" w14:textId="77777777" w:rsidR="00C360F4" w:rsidRDefault="00C360F4" w:rsidP="007C7339"/>
    <w:p w14:paraId="2D2E94DC" w14:textId="77777777" w:rsidR="00C360F4" w:rsidRDefault="00C360F4" w:rsidP="007C7339"/>
    <w:p w14:paraId="4FEFB073" w14:textId="003011F1" w:rsidR="00C360F4" w:rsidRDefault="00C360F4" w:rsidP="007C7339">
      <w:r>
        <w:lastRenderedPageBreak/>
        <w:t>Open the Instance and we see that “If” path is evaluated to Update the PO into VBCS</w:t>
      </w:r>
    </w:p>
    <w:p w14:paraId="10EEB87A" w14:textId="3127D273" w:rsidR="00C360F4" w:rsidRDefault="00C360F4" w:rsidP="007C7339"/>
    <w:p w14:paraId="5FC14D1C" w14:textId="278A6B45" w:rsidR="00C360F4" w:rsidRDefault="00C360F4" w:rsidP="007C7339">
      <w:r>
        <w:rPr>
          <w:noProof/>
          <w:lang w:val="en-US"/>
        </w:rPr>
        <w:drawing>
          <wp:inline distT="0" distB="0" distL="0" distR="0" wp14:anchorId="04420605" wp14:editId="74BD7657">
            <wp:extent cx="6400800" cy="27044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B8F2" w14:textId="77777777" w:rsidR="00F61B5B" w:rsidRDefault="00F61B5B" w:rsidP="007C7339"/>
    <w:p w14:paraId="75CA2B9D" w14:textId="15ABCDB0" w:rsidR="00B44587" w:rsidRDefault="00B44587" w:rsidP="00B44587">
      <w:pPr>
        <w:pStyle w:val="ListParagraph"/>
        <w:ind w:left="1080"/>
      </w:pPr>
    </w:p>
    <w:p w14:paraId="5B72B121" w14:textId="5A0221BE" w:rsidR="00B44587" w:rsidRDefault="00B44587" w:rsidP="00B44587">
      <w:pPr>
        <w:pStyle w:val="ListParagraph"/>
        <w:ind w:left="1080"/>
      </w:pPr>
    </w:p>
    <w:p w14:paraId="6DB2C076" w14:textId="67F81EBE" w:rsidR="007C7339" w:rsidRDefault="00B44587" w:rsidP="00F10869">
      <w:pPr>
        <w:pStyle w:val="ListParagraph"/>
        <w:numPr>
          <w:ilvl w:val="0"/>
          <w:numId w:val="14"/>
        </w:numPr>
      </w:pPr>
      <w:r>
        <w:t>Now go back to the PO List page. It should now show the “</w:t>
      </w:r>
      <w:proofErr w:type="spellStart"/>
      <w:r>
        <w:t>LOCId</w:t>
      </w:r>
      <w:proofErr w:type="spellEnd"/>
      <w:r>
        <w:t>” updated.</w:t>
      </w:r>
    </w:p>
    <w:p w14:paraId="34C050D7" w14:textId="6404EF88" w:rsidR="00B44587" w:rsidRDefault="00B44587" w:rsidP="00B44587">
      <w:r>
        <w:rPr>
          <w:noProof/>
          <w:lang w:val="en-US"/>
        </w:rPr>
        <w:drawing>
          <wp:inline distT="0" distB="0" distL="0" distR="0" wp14:anchorId="2C6614EA" wp14:editId="0CAC28FA">
            <wp:extent cx="6400800" cy="2369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B0F6" w14:textId="36124DE1" w:rsidR="00B44587" w:rsidRDefault="00B44587" w:rsidP="002C4463"/>
    <w:p w14:paraId="4E9763C4" w14:textId="63854612" w:rsidR="002C4463" w:rsidRDefault="002C4463" w:rsidP="002C4463">
      <w:r>
        <w:t xml:space="preserve">Congratulations, you have now completed </w:t>
      </w:r>
      <w:r w:rsidR="00A85B58">
        <w:t xml:space="preserve">Flow 2 and </w:t>
      </w:r>
      <w:r w:rsidR="00EF1B70">
        <w:t xml:space="preserve">an </w:t>
      </w:r>
      <w:r w:rsidR="006B77EB">
        <w:t>end-to-end</w:t>
      </w:r>
      <w:r>
        <w:t xml:space="preserve"> Flow to capture PO Events and update with cross reference</w:t>
      </w:r>
      <w:r w:rsidR="007C0272">
        <w:t xml:space="preserve"> of Letter of Credit Identifier from VBCS Web app.</w:t>
      </w:r>
    </w:p>
    <w:p w14:paraId="7B0E0623" w14:textId="057F455C" w:rsidR="006A0F33" w:rsidRDefault="00A85B58" w:rsidP="00E53502">
      <w:r>
        <w:rPr>
          <w:noProof/>
          <w:lang w:val="en-US"/>
        </w:rPr>
        <w:drawing>
          <wp:inline distT="0" distB="0" distL="0" distR="0" wp14:anchorId="595F742A" wp14:editId="297C0C4E">
            <wp:extent cx="4773953" cy="2180484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81888" cy="21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F33" w:rsidSect="008F1832">
      <w:headerReference w:type="default" r:id="rId131"/>
      <w:footerReference w:type="default" r:id="rId132"/>
      <w:pgSz w:w="12240" w:h="15840" w:code="1"/>
      <w:pgMar w:top="1008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F392F7" w14:textId="77777777" w:rsidR="00DD2929" w:rsidRDefault="00DD2929" w:rsidP="00C302B9">
      <w:r>
        <w:separator/>
      </w:r>
    </w:p>
  </w:endnote>
  <w:endnote w:type="continuationSeparator" w:id="0">
    <w:p w14:paraId="0B3DB08B" w14:textId="77777777" w:rsidR="00DD2929" w:rsidRDefault="00DD2929" w:rsidP="00C30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9D7A7" w14:textId="56147DDC" w:rsidR="00E4660E" w:rsidRDefault="00E4660E">
    <w:pPr>
      <w:pStyle w:val="Footer"/>
    </w:pPr>
    <w:r>
      <w:t>Integrating Your ERP with Oracle Integration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7372AF" w14:textId="77777777" w:rsidR="00DD2929" w:rsidRDefault="00DD2929" w:rsidP="00C302B9">
      <w:r>
        <w:separator/>
      </w:r>
    </w:p>
  </w:footnote>
  <w:footnote w:type="continuationSeparator" w:id="0">
    <w:p w14:paraId="05F1A609" w14:textId="77777777" w:rsidR="00DD2929" w:rsidRDefault="00DD2929" w:rsidP="00C302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EFBA2" w14:textId="632C8B31" w:rsidR="00E4660E" w:rsidRDefault="00E4660E">
    <w:pPr>
      <w:pStyle w:val="Header"/>
    </w:pPr>
    <w:r>
      <w:tab/>
    </w:r>
    <w:r>
      <w:tab/>
      <w:t xml:space="preserve">        </w:t>
    </w:r>
    <w:r w:rsidRPr="001F5132">
      <w:t>Oracle Product Management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2F"/>
    <w:multiLevelType w:val="hybridMultilevel"/>
    <w:tmpl w:val="6BB8F1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5709B"/>
    <w:multiLevelType w:val="hybridMultilevel"/>
    <w:tmpl w:val="896EDB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82ECD"/>
    <w:multiLevelType w:val="multilevel"/>
    <w:tmpl w:val="FD4A9138"/>
    <w:lvl w:ilvl="0">
      <w:start w:val="1"/>
      <w:numFmt w:val="decimal"/>
      <w:pStyle w:val="ListNumber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0ECF4A24"/>
    <w:multiLevelType w:val="hybridMultilevel"/>
    <w:tmpl w:val="9B92C9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1F2E54"/>
    <w:multiLevelType w:val="hybridMultilevel"/>
    <w:tmpl w:val="88328816"/>
    <w:lvl w:ilvl="0" w:tplc="E08290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46E53"/>
    <w:multiLevelType w:val="hybridMultilevel"/>
    <w:tmpl w:val="5D84226E"/>
    <w:lvl w:ilvl="0" w:tplc="29806CD8">
      <w:start w:val="1"/>
      <w:numFmt w:val="decimal"/>
      <w:pStyle w:val="ListNumbered1"/>
      <w:lvlText w:val="%1."/>
      <w:lvlJc w:val="left"/>
      <w:pPr>
        <w:ind w:left="717" w:hanging="360"/>
      </w:pPr>
    </w:lvl>
    <w:lvl w:ilvl="1" w:tplc="08090019">
      <w:start w:val="1"/>
      <w:numFmt w:val="lowerLetter"/>
      <w:lvlText w:val="%2."/>
      <w:lvlJc w:val="left"/>
      <w:pPr>
        <w:ind w:left="1437" w:hanging="360"/>
      </w:pPr>
    </w:lvl>
    <w:lvl w:ilvl="2" w:tplc="0809001B" w:tentative="1">
      <w:start w:val="1"/>
      <w:numFmt w:val="lowerRoman"/>
      <w:lvlText w:val="%3."/>
      <w:lvlJc w:val="right"/>
      <w:pPr>
        <w:ind w:left="2157" w:hanging="180"/>
      </w:pPr>
    </w:lvl>
    <w:lvl w:ilvl="3" w:tplc="0809000F" w:tentative="1">
      <w:start w:val="1"/>
      <w:numFmt w:val="decimal"/>
      <w:lvlText w:val="%4."/>
      <w:lvlJc w:val="left"/>
      <w:pPr>
        <w:ind w:left="2877" w:hanging="360"/>
      </w:pPr>
    </w:lvl>
    <w:lvl w:ilvl="4" w:tplc="08090019" w:tentative="1">
      <w:start w:val="1"/>
      <w:numFmt w:val="lowerLetter"/>
      <w:lvlText w:val="%5."/>
      <w:lvlJc w:val="left"/>
      <w:pPr>
        <w:ind w:left="3597" w:hanging="360"/>
      </w:pPr>
    </w:lvl>
    <w:lvl w:ilvl="5" w:tplc="0809001B" w:tentative="1">
      <w:start w:val="1"/>
      <w:numFmt w:val="lowerRoman"/>
      <w:lvlText w:val="%6."/>
      <w:lvlJc w:val="right"/>
      <w:pPr>
        <w:ind w:left="4317" w:hanging="180"/>
      </w:pPr>
    </w:lvl>
    <w:lvl w:ilvl="6" w:tplc="0809000F" w:tentative="1">
      <w:start w:val="1"/>
      <w:numFmt w:val="decimal"/>
      <w:lvlText w:val="%7."/>
      <w:lvlJc w:val="left"/>
      <w:pPr>
        <w:ind w:left="5037" w:hanging="360"/>
      </w:pPr>
    </w:lvl>
    <w:lvl w:ilvl="7" w:tplc="08090019" w:tentative="1">
      <w:start w:val="1"/>
      <w:numFmt w:val="lowerLetter"/>
      <w:lvlText w:val="%8."/>
      <w:lvlJc w:val="left"/>
      <w:pPr>
        <w:ind w:left="5757" w:hanging="360"/>
      </w:pPr>
    </w:lvl>
    <w:lvl w:ilvl="8" w:tplc="08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6" w15:restartNumberingAfterBreak="0">
    <w:nsid w:val="20FF15F8"/>
    <w:multiLevelType w:val="hybridMultilevel"/>
    <w:tmpl w:val="CCC67F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7E129BF"/>
    <w:multiLevelType w:val="hybridMultilevel"/>
    <w:tmpl w:val="01FA35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497910"/>
    <w:multiLevelType w:val="hybridMultilevel"/>
    <w:tmpl w:val="48AEC9B6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300C8"/>
    <w:multiLevelType w:val="hybridMultilevel"/>
    <w:tmpl w:val="217AB680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A86457"/>
    <w:multiLevelType w:val="hybridMultilevel"/>
    <w:tmpl w:val="30FC831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07179E"/>
    <w:multiLevelType w:val="hybridMultilevel"/>
    <w:tmpl w:val="217AB680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0011B7"/>
    <w:multiLevelType w:val="hybridMultilevel"/>
    <w:tmpl w:val="ABF673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411310"/>
    <w:multiLevelType w:val="hybridMultilevel"/>
    <w:tmpl w:val="01FA35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11"/>
  </w:num>
  <w:num w:numId="5">
    <w:abstractNumId w:val="13"/>
  </w:num>
  <w:num w:numId="6">
    <w:abstractNumId w:val="3"/>
  </w:num>
  <w:num w:numId="7">
    <w:abstractNumId w:val="6"/>
  </w:num>
  <w:num w:numId="8">
    <w:abstractNumId w:val="12"/>
  </w:num>
  <w:num w:numId="9">
    <w:abstractNumId w:val="10"/>
  </w:num>
  <w:num w:numId="10">
    <w:abstractNumId w:val="4"/>
  </w:num>
  <w:num w:numId="11">
    <w:abstractNumId w:val="9"/>
  </w:num>
  <w:num w:numId="12">
    <w:abstractNumId w:val="7"/>
  </w:num>
  <w:num w:numId="13">
    <w:abstractNumId w:val="8"/>
  </w:num>
  <w:num w:numId="14">
    <w:abstractNumId w:val="0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Vicram Rajagopalan">
    <w15:presenceInfo w15:providerId="AD" w15:userId="S::vicram.rajagopalan@oracle.com::e1360a5d-47ba-4154-aeeb-1c088b26eed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attachedTemplate r:id="rId1"/>
  <w:trackRevisions/>
  <w:defaultTabStop w:val="720"/>
  <w:drawingGridHorizontalSpacing w:val="100"/>
  <w:displayHorizontalDrawingGridEvery w:val="2"/>
  <w:characterSpacingControl w:val="doNotCompress"/>
  <w:hdrShapeDefaults>
    <o:shapedefaults v:ext="edit" spidmax="2049" fill="f" fillcolor="white" strokecolor="red">
      <v:fill color="white" on="f"/>
      <v:stroke color="red" weight="1.5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660"/>
    <w:rsid w:val="000000A0"/>
    <w:rsid w:val="000003B4"/>
    <w:rsid w:val="00000433"/>
    <w:rsid w:val="00000F09"/>
    <w:rsid w:val="000026A0"/>
    <w:rsid w:val="00002DD2"/>
    <w:rsid w:val="0000310C"/>
    <w:rsid w:val="0000350E"/>
    <w:rsid w:val="00003BF2"/>
    <w:rsid w:val="00003C7A"/>
    <w:rsid w:val="00004482"/>
    <w:rsid w:val="000049BF"/>
    <w:rsid w:val="00005443"/>
    <w:rsid w:val="000058C5"/>
    <w:rsid w:val="000059E5"/>
    <w:rsid w:val="00005FCC"/>
    <w:rsid w:val="00006490"/>
    <w:rsid w:val="00006537"/>
    <w:rsid w:val="00006713"/>
    <w:rsid w:val="0000700A"/>
    <w:rsid w:val="00007367"/>
    <w:rsid w:val="00007B1B"/>
    <w:rsid w:val="00007D1D"/>
    <w:rsid w:val="00010191"/>
    <w:rsid w:val="000103CE"/>
    <w:rsid w:val="00010505"/>
    <w:rsid w:val="00011157"/>
    <w:rsid w:val="00012030"/>
    <w:rsid w:val="00012841"/>
    <w:rsid w:val="0001395B"/>
    <w:rsid w:val="000141DD"/>
    <w:rsid w:val="00014A1E"/>
    <w:rsid w:val="00014C15"/>
    <w:rsid w:val="000158B8"/>
    <w:rsid w:val="0002036F"/>
    <w:rsid w:val="000203E2"/>
    <w:rsid w:val="00020798"/>
    <w:rsid w:val="00021880"/>
    <w:rsid w:val="000218AA"/>
    <w:rsid w:val="000229A1"/>
    <w:rsid w:val="00024BE5"/>
    <w:rsid w:val="000251BE"/>
    <w:rsid w:val="000256C3"/>
    <w:rsid w:val="00026632"/>
    <w:rsid w:val="00026E61"/>
    <w:rsid w:val="00026EE4"/>
    <w:rsid w:val="00026F91"/>
    <w:rsid w:val="00031502"/>
    <w:rsid w:val="0003180A"/>
    <w:rsid w:val="000328E8"/>
    <w:rsid w:val="000329E7"/>
    <w:rsid w:val="00032CDF"/>
    <w:rsid w:val="00033114"/>
    <w:rsid w:val="000339DC"/>
    <w:rsid w:val="00033B06"/>
    <w:rsid w:val="00033B49"/>
    <w:rsid w:val="00033CED"/>
    <w:rsid w:val="00034698"/>
    <w:rsid w:val="00034713"/>
    <w:rsid w:val="00034EA6"/>
    <w:rsid w:val="00035D23"/>
    <w:rsid w:val="00035F8D"/>
    <w:rsid w:val="000408D3"/>
    <w:rsid w:val="00040C53"/>
    <w:rsid w:val="0004122E"/>
    <w:rsid w:val="00041A58"/>
    <w:rsid w:val="00042C85"/>
    <w:rsid w:val="000436FF"/>
    <w:rsid w:val="00043D57"/>
    <w:rsid w:val="00043E11"/>
    <w:rsid w:val="00044070"/>
    <w:rsid w:val="00046107"/>
    <w:rsid w:val="00046BA5"/>
    <w:rsid w:val="00046C5C"/>
    <w:rsid w:val="00050FE5"/>
    <w:rsid w:val="00050FEA"/>
    <w:rsid w:val="00050FF2"/>
    <w:rsid w:val="00051535"/>
    <w:rsid w:val="0005183D"/>
    <w:rsid w:val="000520DA"/>
    <w:rsid w:val="0005270D"/>
    <w:rsid w:val="00053409"/>
    <w:rsid w:val="00053742"/>
    <w:rsid w:val="000545BC"/>
    <w:rsid w:val="00054856"/>
    <w:rsid w:val="0005494F"/>
    <w:rsid w:val="00054CDA"/>
    <w:rsid w:val="000557C8"/>
    <w:rsid w:val="00055F2F"/>
    <w:rsid w:val="00057514"/>
    <w:rsid w:val="00057527"/>
    <w:rsid w:val="00057E2C"/>
    <w:rsid w:val="000605D6"/>
    <w:rsid w:val="00061486"/>
    <w:rsid w:val="00061A17"/>
    <w:rsid w:val="00062123"/>
    <w:rsid w:val="0006232E"/>
    <w:rsid w:val="000624D3"/>
    <w:rsid w:val="00062516"/>
    <w:rsid w:val="0006279F"/>
    <w:rsid w:val="00062D2A"/>
    <w:rsid w:val="00062DB1"/>
    <w:rsid w:val="00063780"/>
    <w:rsid w:val="00063CBF"/>
    <w:rsid w:val="00065BE4"/>
    <w:rsid w:val="00066EF1"/>
    <w:rsid w:val="00066F81"/>
    <w:rsid w:val="000678BE"/>
    <w:rsid w:val="00067A26"/>
    <w:rsid w:val="0007086B"/>
    <w:rsid w:val="0007088A"/>
    <w:rsid w:val="00071300"/>
    <w:rsid w:val="0007154E"/>
    <w:rsid w:val="000721C4"/>
    <w:rsid w:val="000723AD"/>
    <w:rsid w:val="0007263D"/>
    <w:rsid w:val="00073343"/>
    <w:rsid w:val="00073DE3"/>
    <w:rsid w:val="000748A4"/>
    <w:rsid w:val="00074F0D"/>
    <w:rsid w:val="000756FB"/>
    <w:rsid w:val="00075810"/>
    <w:rsid w:val="000758E0"/>
    <w:rsid w:val="00075C87"/>
    <w:rsid w:val="00076130"/>
    <w:rsid w:val="00076336"/>
    <w:rsid w:val="0007644B"/>
    <w:rsid w:val="000764AA"/>
    <w:rsid w:val="00076859"/>
    <w:rsid w:val="000775BD"/>
    <w:rsid w:val="00077A9E"/>
    <w:rsid w:val="00077BE5"/>
    <w:rsid w:val="00077D54"/>
    <w:rsid w:val="0008014C"/>
    <w:rsid w:val="000802C5"/>
    <w:rsid w:val="00080A91"/>
    <w:rsid w:val="00080CF7"/>
    <w:rsid w:val="00081547"/>
    <w:rsid w:val="0008256F"/>
    <w:rsid w:val="000825C5"/>
    <w:rsid w:val="00082CEF"/>
    <w:rsid w:val="00083995"/>
    <w:rsid w:val="00083C23"/>
    <w:rsid w:val="00084431"/>
    <w:rsid w:val="00084DCA"/>
    <w:rsid w:val="0008513B"/>
    <w:rsid w:val="00086D9C"/>
    <w:rsid w:val="00087A76"/>
    <w:rsid w:val="00087D0A"/>
    <w:rsid w:val="00087E48"/>
    <w:rsid w:val="00090190"/>
    <w:rsid w:val="000901C9"/>
    <w:rsid w:val="00090B0A"/>
    <w:rsid w:val="00090EC2"/>
    <w:rsid w:val="00091125"/>
    <w:rsid w:val="00091514"/>
    <w:rsid w:val="000917EA"/>
    <w:rsid w:val="00092528"/>
    <w:rsid w:val="00092574"/>
    <w:rsid w:val="000933A9"/>
    <w:rsid w:val="000942D6"/>
    <w:rsid w:val="00094B41"/>
    <w:rsid w:val="00095C4B"/>
    <w:rsid w:val="00096132"/>
    <w:rsid w:val="000962DF"/>
    <w:rsid w:val="00096DA1"/>
    <w:rsid w:val="00097110"/>
    <w:rsid w:val="00097371"/>
    <w:rsid w:val="00097CDD"/>
    <w:rsid w:val="000A08C4"/>
    <w:rsid w:val="000A1202"/>
    <w:rsid w:val="000A1B54"/>
    <w:rsid w:val="000A1E9A"/>
    <w:rsid w:val="000A2087"/>
    <w:rsid w:val="000A356E"/>
    <w:rsid w:val="000A3CF1"/>
    <w:rsid w:val="000A4A2F"/>
    <w:rsid w:val="000A4BAF"/>
    <w:rsid w:val="000A5CC1"/>
    <w:rsid w:val="000A5D33"/>
    <w:rsid w:val="000A612C"/>
    <w:rsid w:val="000A641F"/>
    <w:rsid w:val="000A6F57"/>
    <w:rsid w:val="000A728E"/>
    <w:rsid w:val="000A790F"/>
    <w:rsid w:val="000B00D4"/>
    <w:rsid w:val="000B2006"/>
    <w:rsid w:val="000B2B83"/>
    <w:rsid w:val="000B2E67"/>
    <w:rsid w:val="000B3D70"/>
    <w:rsid w:val="000B4014"/>
    <w:rsid w:val="000B4336"/>
    <w:rsid w:val="000B4716"/>
    <w:rsid w:val="000B5967"/>
    <w:rsid w:val="000B599E"/>
    <w:rsid w:val="000B5B2F"/>
    <w:rsid w:val="000B79FA"/>
    <w:rsid w:val="000B7AFC"/>
    <w:rsid w:val="000C0508"/>
    <w:rsid w:val="000C11F4"/>
    <w:rsid w:val="000C188A"/>
    <w:rsid w:val="000C1DE8"/>
    <w:rsid w:val="000C1F3E"/>
    <w:rsid w:val="000C3340"/>
    <w:rsid w:val="000C39AB"/>
    <w:rsid w:val="000C3C05"/>
    <w:rsid w:val="000C3D73"/>
    <w:rsid w:val="000C42C2"/>
    <w:rsid w:val="000C487D"/>
    <w:rsid w:val="000C515B"/>
    <w:rsid w:val="000C576D"/>
    <w:rsid w:val="000C5CC1"/>
    <w:rsid w:val="000D1D5C"/>
    <w:rsid w:val="000D249D"/>
    <w:rsid w:val="000D347F"/>
    <w:rsid w:val="000D38E5"/>
    <w:rsid w:val="000D3AF4"/>
    <w:rsid w:val="000D3D51"/>
    <w:rsid w:val="000D4146"/>
    <w:rsid w:val="000D4249"/>
    <w:rsid w:val="000D4694"/>
    <w:rsid w:val="000D5D65"/>
    <w:rsid w:val="000D5F39"/>
    <w:rsid w:val="000D6636"/>
    <w:rsid w:val="000D7150"/>
    <w:rsid w:val="000D77C4"/>
    <w:rsid w:val="000E02D3"/>
    <w:rsid w:val="000E0531"/>
    <w:rsid w:val="000E1059"/>
    <w:rsid w:val="000E1402"/>
    <w:rsid w:val="000E17DA"/>
    <w:rsid w:val="000E2EB8"/>
    <w:rsid w:val="000E3050"/>
    <w:rsid w:val="000E3957"/>
    <w:rsid w:val="000E3DE5"/>
    <w:rsid w:val="000E428A"/>
    <w:rsid w:val="000E4773"/>
    <w:rsid w:val="000E4917"/>
    <w:rsid w:val="000E4CF9"/>
    <w:rsid w:val="000E5E64"/>
    <w:rsid w:val="000E6565"/>
    <w:rsid w:val="000E6DCA"/>
    <w:rsid w:val="000E6E6E"/>
    <w:rsid w:val="000E6E85"/>
    <w:rsid w:val="000E70D8"/>
    <w:rsid w:val="000E712F"/>
    <w:rsid w:val="000E73FF"/>
    <w:rsid w:val="000F0872"/>
    <w:rsid w:val="000F0CF5"/>
    <w:rsid w:val="000F0E13"/>
    <w:rsid w:val="000F14D8"/>
    <w:rsid w:val="000F198B"/>
    <w:rsid w:val="000F2299"/>
    <w:rsid w:val="000F305F"/>
    <w:rsid w:val="000F4298"/>
    <w:rsid w:val="000F509A"/>
    <w:rsid w:val="000F5346"/>
    <w:rsid w:val="000F5885"/>
    <w:rsid w:val="000F5D37"/>
    <w:rsid w:val="000F677C"/>
    <w:rsid w:val="000F6F2E"/>
    <w:rsid w:val="000F7548"/>
    <w:rsid w:val="000F77FB"/>
    <w:rsid w:val="00100063"/>
    <w:rsid w:val="001012DA"/>
    <w:rsid w:val="0010148C"/>
    <w:rsid w:val="00101AEE"/>
    <w:rsid w:val="001020F7"/>
    <w:rsid w:val="001033F0"/>
    <w:rsid w:val="00103580"/>
    <w:rsid w:val="00103D7E"/>
    <w:rsid w:val="00104962"/>
    <w:rsid w:val="00104B72"/>
    <w:rsid w:val="001051E5"/>
    <w:rsid w:val="001054CC"/>
    <w:rsid w:val="0010568F"/>
    <w:rsid w:val="00105AAC"/>
    <w:rsid w:val="00105CE2"/>
    <w:rsid w:val="0010620D"/>
    <w:rsid w:val="001073B8"/>
    <w:rsid w:val="001074BD"/>
    <w:rsid w:val="0010761B"/>
    <w:rsid w:val="00107BCE"/>
    <w:rsid w:val="00107F15"/>
    <w:rsid w:val="00107FC0"/>
    <w:rsid w:val="001104AE"/>
    <w:rsid w:val="001105BB"/>
    <w:rsid w:val="00110829"/>
    <w:rsid w:val="00110BF6"/>
    <w:rsid w:val="00110CEB"/>
    <w:rsid w:val="00111E1B"/>
    <w:rsid w:val="00112302"/>
    <w:rsid w:val="0011349D"/>
    <w:rsid w:val="00113B6E"/>
    <w:rsid w:val="00113DBC"/>
    <w:rsid w:val="00114157"/>
    <w:rsid w:val="00114A58"/>
    <w:rsid w:val="00115474"/>
    <w:rsid w:val="00115885"/>
    <w:rsid w:val="001162F6"/>
    <w:rsid w:val="00116865"/>
    <w:rsid w:val="00116B64"/>
    <w:rsid w:val="0011735D"/>
    <w:rsid w:val="00117547"/>
    <w:rsid w:val="0011758A"/>
    <w:rsid w:val="00117D7D"/>
    <w:rsid w:val="00121CED"/>
    <w:rsid w:val="00122347"/>
    <w:rsid w:val="001223C5"/>
    <w:rsid w:val="0012248E"/>
    <w:rsid w:val="00123367"/>
    <w:rsid w:val="00124EDC"/>
    <w:rsid w:val="00125DAF"/>
    <w:rsid w:val="00131157"/>
    <w:rsid w:val="00131336"/>
    <w:rsid w:val="00131729"/>
    <w:rsid w:val="00131FD2"/>
    <w:rsid w:val="00132074"/>
    <w:rsid w:val="0013265A"/>
    <w:rsid w:val="001328D8"/>
    <w:rsid w:val="0013311F"/>
    <w:rsid w:val="00133392"/>
    <w:rsid w:val="00133FDD"/>
    <w:rsid w:val="00134A94"/>
    <w:rsid w:val="00134FDC"/>
    <w:rsid w:val="00135F75"/>
    <w:rsid w:val="0013617F"/>
    <w:rsid w:val="001365CB"/>
    <w:rsid w:val="001375D6"/>
    <w:rsid w:val="001375E7"/>
    <w:rsid w:val="001376A6"/>
    <w:rsid w:val="001376CA"/>
    <w:rsid w:val="00137CBC"/>
    <w:rsid w:val="00140510"/>
    <w:rsid w:val="00141D93"/>
    <w:rsid w:val="00142141"/>
    <w:rsid w:val="001430CC"/>
    <w:rsid w:val="0014350F"/>
    <w:rsid w:val="00143A25"/>
    <w:rsid w:val="00144430"/>
    <w:rsid w:val="00145DC1"/>
    <w:rsid w:val="00146401"/>
    <w:rsid w:val="00146AFE"/>
    <w:rsid w:val="00147644"/>
    <w:rsid w:val="00147827"/>
    <w:rsid w:val="00147F30"/>
    <w:rsid w:val="00150367"/>
    <w:rsid w:val="00150477"/>
    <w:rsid w:val="00150E14"/>
    <w:rsid w:val="001510BC"/>
    <w:rsid w:val="0015117B"/>
    <w:rsid w:val="001524B2"/>
    <w:rsid w:val="00152C05"/>
    <w:rsid w:val="0015319B"/>
    <w:rsid w:val="001533A5"/>
    <w:rsid w:val="0015422A"/>
    <w:rsid w:val="001542BA"/>
    <w:rsid w:val="00154603"/>
    <w:rsid w:val="001546F7"/>
    <w:rsid w:val="00154E23"/>
    <w:rsid w:val="00154F0F"/>
    <w:rsid w:val="00155638"/>
    <w:rsid w:val="0015622F"/>
    <w:rsid w:val="00156564"/>
    <w:rsid w:val="00156653"/>
    <w:rsid w:val="00157F6A"/>
    <w:rsid w:val="001601DD"/>
    <w:rsid w:val="001618BB"/>
    <w:rsid w:val="00162390"/>
    <w:rsid w:val="00162B49"/>
    <w:rsid w:val="00163465"/>
    <w:rsid w:val="00163787"/>
    <w:rsid w:val="00163E9C"/>
    <w:rsid w:val="001643CD"/>
    <w:rsid w:val="00164EFE"/>
    <w:rsid w:val="00165123"/>
    <w:rsid w:val="001651C0"/>
    <w:rsid w:val="0016576C"/>
    <w:rsid w:val="00166199"/>
    <w:rsid w:val="0016635C"/>
    <w:rsid w:val="001670C0"/>
    <w:rsid w:val="00167295"/>
    <w:rsid w:val="001678D9"/>
    <w:rsid w:val="00167DE7"/>
    <w:rsid w:val="0017062F"/>
    <w:rsid w:val="00172874"/>
    <w:rsid w:val="0017296C"/>
    <w:rsid w:val="00172E2D"/>
    <w:rsid w:val="00172E9D"/>
    <w:rsid w:val="001740DC"/>
    <w:rsid w:val="001743A1"/>
    <w:rsid w:val="00174C6E"/>
    <w:rsid w:val="001755E7"/>
    <w:rsid w:val="001756BF"/>
    <w:rsid w:val="001757C6"/>
    <w:rsid w:val="001758B1"/>
    <w:rsid w:val="001762F0"/>
    <w:rsid w:val="0017653E"/>
    <w:rsid w:val="00176E45"/>
    <w:rsid w:val="00176ED0"/>
    <w:rsid w:val="00176EEF"/>
    <w:rsid w:val="0017721B"/>
    <w:rsid w:val="00177403"/>
    <w:rsid w:val="001774A9"/>
    <w:rsid w:val="00177EE0"/>
    <w:rsid w:val="001808C4"/>
    <w:rsid w:val="00180B23"/>
    <w:rsid w:val="00180C56"/>
    <w:rsid w:val="00181561"/>
    <w:rsid w:val="001815EB"/>
    <w:rsid w:val="00181983"/>
    <w:rsid w:val="00181F69"/>
    <w:rsid w:val="00181F75"/>
    <w:rsid w:val="00182000"/>
    <w:rsid w:val="00182031"/>
    <w:rsid w:val="001824E7"/>
    <w:rsid w:val="00182859"/>
    <w:rsid w:val="00182C98"/>
    <w:rsid w:val="00182F77"/>
    <w:rsid w:val="0018448D"/>
    <w:rsid w:val="00185550"/>
    <w:rsid w:val="00186275"/>
    <w:rsid w:val="00186437"/>
    <w:rsid w:val="001866D7"/>
    <w:rsid w:val="00186F6D"/>
    <w:rsid w:val="00187DDC"/>
    <w:rsid w:val="001913BE"/>
    <w:rsid w:val="00191FD9"/>
    <w:rsid w:val="00191FFA"/>
    <w:rsid w:val="00192794"/>
    <w:rsid w:val="001928F2"/>
    <w:rsid w:val="00192B5D"/>
    <w:rsid w:val="00193C63"/>
    <w:rsid w:val="00193D54"/>
    <w:rsid w:val="001940BE"/>
    <w:rsid w:val="001942FC"/>
    <w:rsid w:val="00194C02"/>
    <w:rsid w:val="00194C17"/>
    <w:rsid w:val="00194C31"/>
    <w:rsid w:val="00194E20"/>
    <w:rsid w:val="00195959"/>
    <w:rsid w:val="00195C85"/>
    <w:rsid w:val="00196D58"/>
    <w:rsid w:val="00196D82"/>
    <w:rsid w:val="001977E9"/>
    <w:rsid w:val="00197F1C"/>
    <w:rsid w:val="001A09E1"/>
    <w:rsid w:val="001A1095"/>
    <w:rsid w:val="001A1934"/>
    <w:rsid w:val="001A1DC9"/>
    <w:rsid w:val="001A2EA2"/>
    <w:rsid w:val="001A4112"/>
    <w:rsid w:val="001A47EA"/>
    <w:rsid w:val="001A50B3"/>
    <w:rsid w:val="001A56D1"/>
    <w:rsid w:val="001A6A51"/>
    <w:rsid w:val="001A746D"/>
    <w:rsid w:val="001A78F1"/>
    <w:rsid w:val="001A79B1"/>
    <w:rsid w:val="001B0930"/>
    <w:rsid w:val="001B16AB"/>
    <w:rsid w:val="001B1CF3"/>
    <w:rsid w:val="001B2435"/>
    <w:rsid w:val="001B352B"/>
    <w:rsid w:val="001B3991"/>
    <w:rsid w:val="001B3F2D"/>
    <w:rsid w:val="001B40B3"/>
    <w:rsid w:val="001B419B"/>
    <w:rsid w:val="001B5E0F"/>
    <w:rsid w:val="001B752B"/>
    <w:rsid w:val="001B78A7"/>
    <w:rsid w:val="001C0198"/>
    <w:rsid w:val="001C042B"/>
    <w:rsid w:val="001C1310"/>
    <w:rsid w:val="001C1427"/>
    <w:rsid w:val="001C14D9"/>
    <w:rsid w:val="001C2826"/>
    <w:rsid w:val="001C2BA1"/>
    <w:rsid w:val="001C3A79"/>
    <w:rsid w:val="001C3AB7"/>
    <w:rsid w:val="001C4D95"/>
    <w:rsid w:val="001C588E"/>
    <w:rsid w:val="001C6474"/>
    <w:rsid w:val="001C6B1D"/>
    <w:rsid w:val="001C6F60"/>
    <w:rsid w:val="001D0596"/>
    <w:rsid w:val="001D0D35"/>
    <w:rsid w:val="001D1616"/>
    <w:rsid w:val="001D4161"/>
    <w:rsid w:val="001D4F2D"/>
    <w:rsid w:val="001D5525"/>
    <w:rsid w:val="001D5E6F"/>
    <w:rsid w:val="001D610A"/>
    <w:rsid w:val="001D6266"/>
    <w:rsid w:val="001D72BB"/>
    <w:rsid w:val="001D72D0"/>
    <w:rsid w:val="001D76DB"/>
    <w:rsid w:val="001E0EB6"/>
    <w:rsid w:val="001E1482"/>
    <w:rsid w:val="001E19B2"/>
    <w:rsid w:val="001E1BCB"/>
    <w:rsid w:val="001E24E2"/>
    <w:rsid w:val="001E283C"/>
    <w:rsid w:val="001E3A6E"/>
    <w:rsid w:val="001E3D86"/>
    <w:rsid w:val="001E4F1E"/>
    <w:rsid w:val="001E514C"/>
    <w:rsid w:val="001E56A0"/>
    <w:rsid w:val="001E5F28"/>
    <w:rsid w:val="001E60FA"/>
    <w:rsid w:val="001E64D9"/>
    <w:rsid w:val="001E699A"/>
    <w:rsid w:val="001E6A20"/>
    <w:rsid w:val="001E6EF2"/>
    <w:rsid w:val="001F0296"/>
    <w:rsid w:val="001F0310"/>
    <w:rsid w:val="001F05A0"/>
    <w:rsid w:val="001F0CA2"/>
    <w:rsid w:val="001F2BF1"/>
    <w:rsid w:val="001F2C85"/>
    <w:rsid w:val="001F2CF2"/>
    <w:rsid w:val="001F3215"/>
    <w:rsid w:val="001F3726"/>
    <w:rsid w:val="001F378E"/>
    <w:rsid w:val="001F4525"/>
    <w:rsid w:val="001F4D4A"/>
    <w:rsid w:val="001F5132"/>
    <w:rsid w:val="001F59B7"/>
    <w:rsid w:val="001F65EA"/>
    <w:rsid w:val="001F6BE9"/>
    <w:rsid w:val="002006EA"/>
    <w:rsid w:val="00200D14"/>
    <w:rsid w:val="0020107A"/>
    <w:rsid w:val="0020266F"/>
    <w:rsid w:val="00203B2F"/>
    <w:rsid w:val="00204988"/>
    <w:rsid w:val="00206B3D"/>
    <w:rsid w:val="00207375"/>
    <w:rsid w:val="00207AC8"/>
    <w:rsid w:val="00210187"/>
    <w:rsid w:val="00210366"/>
    <w:rsid w:val="00211691"/>
    <w:rsid w:val="0021184D"/>
    <w:rsid w:val="00212717"/>
    <w:rsid w:val="00212745"/>
    <w:rsid w:val="00215056"/>
    <w:rsid w:val="002158F2"/>
    <w:rsid w:val="00216656"/>
    <w:rsid w:val="00216DC3"/>
    <w:rsid w:val="00217287"/>
    <w:rsid w:val="0021776A"/>
    <w:rsid w:val="00217D35"/>
    <w:rsid w:val="002208FE"/>
    <w:rsid w:val="00220F2E"/>
    <w:rsid w:val="00221F80"/>
    <w:rsid w:val="00222114"/>
    <w:rsid w:val="00223044"/>
    <w:rsid w:val="00223807"/>
    <w:rsid w:val="00223848"/>
    <w:rsid w:val="00223852"/>
    <w:rsid w:val="002240DA"/>
    <w:rsid w:val="00224A30"/>
    <w:rsid w:val="00224D00"/>
    <w:rsid w:val="00226981"/>
    <w:rsid w:val="00226F2E"/>
    <w:rsid w:val="00227A54"/>
    <w:rsid w:val="00227DE5"/>
    <w:rsid w:val="00227FF9"/>
    <w:rsid w:val="00230880"/>
    <w:rsid w:val="00231409"/>
    <w:rsid w:val="00231A08"/>
    <w:rsid w:val="00232B08"/>
    <w:rsid w:val="002335BB"/>
    <w:rsid w:val="0023418F"/>
    <w:rsid w:val="002348F2"/>
    <w:rsid w:val="00234E05"/>
    <w:rsid w:val="00234FD5"/>
    <w:rsid w:val="0023542C"/>
    <w:rsid w:val="002356BD"/>
    <w:rsid w:val="00235965"/>
    <w:rsid w:val="002362BD"/>
    <w:rsid w:val="00236985"/>
    <w:rsid w:val="00237782"/>
    <w:rsid w:val="00237DA9"/>
    <w:rsid w:val="00240443"/>
    <w:rsid w:val="00240584"/>
    <w:rsid w:val="002410F7"/>
    <w:rsid w:val="002411F4"/>
    <w:rsid w:val="002413B8"/>
    <w:rsid w:val="00241848"/>
    <w:rsid w:val="00242191"/>
    <w:rsid w:val="002426E7"/>
    <w:rsid w:val="00243146"/>
    <w:rsid w:val="002434D0"/>
    <w:rsid w:val="00243673"/>
    <w:rsid w:val="002445F0"/>
    <w:rsid w:val="00244698"/>
    <w:rsid w:val="00244917"/>
    <w:rsid w:val="0024522D"/>
    <w:rsid w:val="002453C7"/>
    <w:rsid w:val="00246C87"/>
    <w:rsid w:val="002473E3"/>
    <w:rsid w:val="002473FF"/>
    <w:rsid w:val="0025004A"/>
    <w:rsid w:val="00250079"/>
    <w:rsid w:val="002503B2"/>
    <w:rsid w:val="00250586"/>
    <w:rsid w:val="00250634"/>
    <w:rsid w:val="00250A16"/>
    <w:rsid w:val="00250F24"/>
    <w:rsid w:val="002510F4"/>
    <w:rsid w:val="00251456"/>
    <w:rsid w:val="00251A93"/>
    <w:rsid w:val="00251DFC"/>
    <w:rsid w:val="002526DD"/>
    <w:rsid w:val="00252BFD"/>
    <w:rsid w:val="00252C52"/>
    <w:rsid w:val="00252CEE"/>
    <w:rsid w:val="002532CB"/>
    <w:rsid w:val="002535DB"/>
    <w:rsid w:val="00253BC5"/>
    <w:rsid w:val="00253CB5"/>
    <w:rsid w:val="002545D2"/>
    <w:rsid w:val="0025490E"/>
    <w:rsid w:val="002552B7"/>
    <w:rsid w:val="00255792"/>
    <w:rsid w:val="0025624C"/>
    <w:rsid w:val="002565CB"/>
    <w:rsid w:val="002568BC"/>
    <w:rsid w:val="00256C4D"/>
    <w:rsid w:val="00256E1E"/>
    <w:rsid w:val="00257D47"/>
    <w:rsid w:val="00260230"/>
    <w:rsid w:val="002602B6"/>
    <w:rsid w:val="0026042E"/>
    <w:rsid w:val="00260510"/>
    <w:rsid w:val="00261396"/>
    <w:rsid w:val="002613EB"/>
    <w:rsid w:val="00261B8D"/>
    <w:rsid w:val="00261CA0"/>
    <w:rsid w:val="00261EDC"/>
    <w:rsid w:val="0026302C"/>
    <w:rsid w:val="002635E7"/>
    <w:rsid w:val="00264261"/>
    <w:rsid w:val="00264A78"/>
    <w:rsid w:val="00264C0B"/>
    <w:rsid w:val="0026541D"/>
    <w:rsid w:val="00265551"/>
    <w:rsid w:val="00265D17"/>
    <w:rsid w:val="00266A95"/>
    <w:rsid w:val="002670F4"/>
    <w:rsid w:val="002670F6"/>
    <w:rsid w:val="0026719B"/>
    <w:rsid w:val="00267490"/>
    <w:rsid w:val="002702F5"/>
    <w:rsid w:val="0027043B"/>
    <w:rsid w:val="002709C5"/>
    <w:rsid w:val="00270F7A"/>
    <w:rsid w:val="00270FE7"/>
    <w:rsid w:val="002713DB"/>
    <w:rsid w:val="002713ED"/>
    <w:rsid w:val="00271EBF"/>
    <w:rsid w:val="00272ACB"/>
    <w:rsid w:val="00272F8A"/>
    <w:rsid w:val="00273335"/>
    <w:rsid w:val="00273443"/>
    <w:rsid w:val="002734D1"/>
    <w:rsid w:val="00273DAC"/>
    <w:rsid w:val="00274008"/>
    <w:rsid w:val="002740D3"/>
    <w:rsid w:val="00274384"/>
    <w:rsid w:val="00274D6C"/>
    <w:rsid w:val="00275144"/>
    <w:rsid w:val="0027588D"/>
    <w:rsid w:val="00275B67"/>
    <w:rsid w:val="0027620C"/>
    <w:rsid w:val="00276F31"/>
    <w:rsid w:val="0028039A"/>
    <w:rsid w:val="00280E38"/>
    <w:rsid w:val="00280EF4"/>
    <w:rsid w:val="002812E2"/>
    <w:rsid w:val="00282481"/>
    <w:rsid w:val="0028283E"/>
    <w:rsid w:val="00283121"/>
    <w:rsid w:val="00283599"/>
    <w:rsid w:val="0028379E"/>
    <w:rsid w:val="002838E4"/>
    <w:rsid w:val="0028391C"/>
    <w:rsid w:val="00283C82"/>
    <w:rsid w:val="0028431F"/>
    <w:rsid w:val="00284660"/>
    <w:rsid w:val="00286DA9"/>
    <w:rsid w:val="002873A9"/>
    <w:rsid w:val="00287560"/>
    <w:rsid w:val="002875C5"/>
    <w:rsid w:val="0028770D"/>
    <w:rsid w:val="00287870"/>
    <w:rsid w:val="00287E5A"/>
    <w:rsid w:val="00290148"/>
    <w:rsid w:val="00290CA7"/>
    <w:rsid w:val="00290CAE"/>
    <w:rsid w:val="00291955"/>
    <w:rsid w:val="00291BA6"/>
    <w:rsid w:val="00293333"/>
    <w:rsid w:val="00293C65"/>
    <w:rsid w:val="00293D7F"/>
    <w:rsid w:val="00294987"/>
    <w:rsid w:val="00294E0A"/>
    <w:rsid w:val="00295191"/>
    <w:rsid w:val="0029556F"/>
    <w:rsid w:val="00295574"/>
    <w:rsid w:val="00295897"/>
    <w:rsid w:val="0029611B"/>
    <w:rsid w:val="00296447"/>
    <w:rsid w:val="0029675B"/>
    <w:rsid w:val="00296C76"/>
    <w:rsid w:val="0029774E"/>
    <w:rsid w:val="002977AB"/>
    <w:rsid w:val="00297D61"/>
    <w:rsid w:val="002A0074"/>
    <w:rsid w:val="002A01C2"/>
    <w:rsid w:val="002A0869"/>
    <w:rsid w:val="002A0A03"/>
    <w:rsid w:val="002A1EB0"/>
    <w:rsid w:val="002A3055"/>
    <w:rsid w:val="002A3B8F"/>
    <w:rsid w:val="002A3ECE"/>
    <w:rsid w:val="002A4675"/>
    <w:rsid w:val="002A46CD"/>
    <w:rsid w:val="002A495E"/>
    <w:rsid w:val="002A541C"/>
    <w:rsid w:val="002A5456"/>
    <w:rsid w:val="002A5704"/>
    <w:rsid w:val="002A615D"/>
    <w:rsid w:val="002A720A"/>
    <w:rsid w:val="002A7406"/>
    <w:rsid w:val="002B09DC"/>
    <w:rsid w:val="002B0A0C"/>
    <w:rsid w:val="002B0BCE"/>
    <w:rsid w:val="002B1266"/>
    <w:rsid w:val="002B1610"/>
    <w:rsid w:val="002B1671"/>
    <w:rsid w:val="002B19A8"/>
    <w:rsid w:val="002B301A"/>
    <w:rsid w:val="002B387D"/>
    <w:rsid w:val="002B3944"/>
    <w:rsid w:val="002B49A3"/>
    <w:rsid w:val="002B5100"/>
    <w:rsid w:val="002B551C"/>
    <w:rsid w:val="002B5985"/>
    <w:rsid w:val="002B5E19"/>
    <w:rsid w:val="002B6A58"/>
    <w:rsid w:val="002B6DBF"/>
    <w:rsid w:val="002B6DC5"/>
    <w:rsid w:val="002B7454"/>
    <w:rsid w:val="002B7B47"/>
    <w:rsid w:val="002B7FBF"/>
    <w:rsid w:val="002C187E"/>
    <w:rsid w:val="002C2028"/>
    <w:rsid w:val="002C21DE"/>
    <w:rsid w:val="002C2C3D"/>
    <w:rsid w:val="002C427C"/>
    <w:rsid w:val="002C42C3"/>
    <w:rsid w:val="002C4463"/>
    <w:rsid w:val="002C528C"/>
    <w:rsid w:val="002C5370"/>
    <w:rsid w:val="002C5C93"/>
    <w:rsid w:val="002C6239"/>
    <w:rsid w:val="002C62BD"/>
    <w:rsid w:val="002C773E"/>
    <w:rsid w:val="002C7FAD"/>
    <w:rsid w:val="002D06CE"/>
    <w:rsid w:val="002D0A26"/>
    <w:rsid w:val="002D1232"/>
    <w:rsid w:val="002D138B"/>
    <w:rsid w:val="002D1C07"/>
    <w:rsid w:val="002D1E86"/>
    <w:rsid w:val="002D290A"/>
    <w:rsid w:val="002D3E53"/>
    <w:rsid w:val="002D4076"/>
    <w:rsid w:val="002D4125"/>
    <w:rsid w:val="002D4438"/>
    <w:rsid w:val="002D7102"/>
    <w:rsid w:val="002D7629"/>
    <w:rsid w:val="002E2509"/>
    <w:rsid w:val="002E2BB2"/>
    <w:rsid w:val="002E31A3"/>
    <w:rsid w:val="002E37F3"/>
    <w:rsid w:val="002E3B5A"/>
    <w:rsid w:val="002E3C0E"/>
    <w:rsid w:val="002E3F83"/>
    <w:rsid w:val="002E4437"/>
    <w:rsid w:val="002E4CC8"/>
    <w:rsid w:val="002E4DB5"/>
    <w:rsid w:val="002E53F6"/>
    <w:rsid w:val="002E5AB4"/>
    <w:rsid w:val="002E5E89"/>
    <w:rsid w:val="002E6448"/>
    <w:rsid w:val="002E680F"/>
    <w:rsid w:val="002E6F8C"/>
    <w:rsid w:val="002E7900"/>
    <w:rsid w:val="002F2077"/>
    <w:rsid w:val="002F22F4"/>
    <w:rsid w:val="002F2697"/>
    <w:rsid w:val="002F2951"/>
    <w:rsid w:val="002F317F"/>
    <w:rsid w:val="002F35C6"/>
    <w:rsid w:val="002F38C8"/>
    <w:rsid w:val="002F4D04"/>
    <w:rsid w:val="002F54C2"/>
    <w:rsid w:val="002F58C0"/>
    <w:rsid w:val="002F5CF5"/>
    <w:rsid w:val="002F62EC"/>
    <w:rsid w:val="002F7022"/>
    <w:rsid w:val="002F7617"/>
    <w:rsid w:val="002F7824"/>
    <w:rsid w:val="002F7EDA"/>
    <w:rsid w:val="0030004F"/>
    <w:rsid w:val="00300082"/>
    <w:rsid w:val="0030009F"/>
    <w:rsid w:val="003009E8"/>
    <w:rsid w:val="0030180A"/>
    <w:rsid w:val="00302C2D"/>
    <w:rsid w:val="00304461"/>
    <w:rsid w:val="0030517E"/>
    <w:rsid w:val="00305FB9"/>
    <w:rsid w:val="003078C2"/>
    <w:rsid w:val="00310057"/>
    <w:rsid w:val="003121DA"/>
    <w:rsid w:val="0031332B"/>
    <w:rsid w:val="00314E95"/>
    <w:rsid w:val="00314F9F"/>
    <w:rsid w:val="003153AA"/>
    <w:rsid w:val="00315988"/>
    <w:rsid w:val="00315F90"/>
    <w:rsid w:val="00316746"/>
    <w:rsid w:val="00316B54"/>
    <w:rsid w:val="003170A6"/>
    <w:rsid w:val="00320845"/>
    <w:rsid w:val="003210A0"/>
    <w:rsid w:val="003217BA"/>
    <w:rsid w:val="00321B94"/>
    <w:rsid w:val="00321D78"/>
    <w:rsid w:val="00321D95"/>
    <w:rsid w:val="00321ED5"/>
    <w:rsid w:val="003221B8"/>
    <w:rsid w:val="00323843"/>
    <w:rsid w:val="00323859"/>
    <w:rsid w:val="00323D7C"/>
    <w:rsid w:val="003243C5"/>
    <w:rsid w:val="00324E40"/>
    <w:rsid w:val="00325B42"/>
    <w:rsid w:val="00326165"/>
    <w:rsid w:val="00326699"/>
    <w:rsid w:val="003266EF"/>
    <w:rsid w:val="0032703A"/>
    <w:rsid w:val="003276B3"/>
    <w:rsid w:val="00327D18"/>
    <w:rsid w:val="00327F91"/>
    <w:rsid w:val="00331276"/>
    <w:rsid w:val="0033224A"/>
    <w:rsid w:val="00332978"/>
    <w:rsid w:val="0033313E"/>
    <w:rsid w:val="00333850"/>
    <w:rsid w:val="00333B6C"/>
    <w:rsid w:val="003343C9"/>
    <w:rsid w:val="003346F0"/>
    <w:rsid w:val="00334C15"/>
    <w:rsid w:val="00335207"/>
    <w:rsid w:val="00335B36"/>
    <w:rsid w:val="00336334"/>
    <w:rsid w:val="00336E8B"/>
    <w:rsid w:val="00337046"/>
    <w:rsid w:val="0033704B"/>
    <w:rsid w:val="003375E7"/>
    <w:rsid w:val="00337B43"/>
    <w:rsid w:val="00340B0C"/>
    <w:rsid w:val="0034109B"/>
    <w:rsid w:val="00341791"/>
    <w:rsid w:val="003424D6"/>
    <w:rsid w:val="003434F8"/>
    <w:rsid w:val="0034404F"/>
    <w:rsid w:val="00344253"/>
    <w:rsid w:val="00344D69"/>
    <w:rsid w:val="00344EF5"/>
    <w:rsid w:val="0034519A"/>
    <w:rsid w:val="0034539E"/>
    <w:rsid w:val="00346327"/>
    <w:rsid w:val="003464E8"/>
    <w:rsid w:val="00346A68"/>
    <w:rsid w:val="00346AA7"/>
    <w:rsid w:val="00346BFD"/>
    <w:rsid w:val="00347385"/>
    <w:rsid w:val="003477DB"/>
    <w:rsid w:val="003505B8"/>
    <w:rsid w:val="00350CF3"/>
    <w:rsid w:val="00350E82"/>
    <w:rsid w:val="003510B8"/>
    <w:rsid w:val="00351D49"/>
    <w:rsid w:val="00352331"/>
    <w:rsid w:val="00352715"/>
    <w:rsid w:val="00352BF8"/>
    <w:rsid w:val="00352F79"/>
    <w:rsid w:val="003530D9"/>
    <w:rsid w:val="003535AB"/>
    <w:rsid w:val="0035375E"/>
    <w:rsid w:val="00353FBF"/>
    <w:rsid w:val="0035417C"/>
    <w:rsid w:val="00354D54"/>
    <w:rsid w:val="00354D55"/>
    <w:rsid w:val="0035585B"/>
    <w:rsid w:val="0035586B"/>
    <w:rsid w:val="003565A0"/>
    <w:rsid w:val="003566DE"/>
    <w:rsid w:val="003570AF"/>
    <w:rsid w:val="00357935"/>
    <w:rsid w:val="00357E40"/>
    <w:rsid w:val="003609A9"/>
    <w:rsid w:val="00360D1B"/>
    <w:rsid w:val="003613D9"/>
    <w:rsid w:val="0036192F"/>
    <w:rsid w:val="00362334"/>
    <w:rsid w:val="003629DE"/>
    <w:rsid w:val="00362FBF"/>
    <w:rsid w:val="003632DF"/>
    <w:rsid w:val="003634EB"/>
    <w:rsid w:val="00364CC5"/>
    <w:rsid w:val="00364FD7"/>
    <w:rsid w:val="00365059"/>
    <w:rsid w:val="0036558A"/>
    <w:rsid w:val="00366386"/>
    <w:rsid w:val="00366587"/>
    <w:rsid w:val="00366A43"/>
    <w:rsid w:val="003673D9"/>
    <w:rsid w:val="00367A8A"/>
    <w:rsid w:val="00367C82"/>
    <w:rsid w:val="0037038E"/>
    <w:rsid w:val="00370409"/>
    <w:rsid w:val="003711F0"/>
    <w:rsid w:val="003730D8"/>
    <w:rsid w:val="003734F1"/>
    <w:rsid w:val="00373A2D"/>
    <w:rsid w:val="00373A95"/>
    <w:rsid w:val="00374621"/>
    <w:rsid w:val="00374DC0"/>
    <w:rsid w:val="0037507E"/>
    <w:rsid w:val="00376B73"/>
    <w:rsid w:val="00376DB1"/>
    <w:rsid w:val="0037737F"/>
    <w:rsid w:val="00377566"/>
    <w:rsid w:val="0038154A"/>
    <w:rsid w:val="0038191D"/>
    <w:rsid w:val="00381E88"/>
    <w:rsid w:val="003822D9"/>
    <w:rsid w:val="00382D22"/>
    <w:rsid w:val="0038379C"/>
    <w:rsid w:val="00383C34"/>
    <w:rsid w:val="0038450A"/>
    <w:rsid w:val="00384E3C"/>
    <w:rsid w:val="00384EE9"/>
    <w:rsid w:val="0038558C"/>
    <w:rsid w:val="00385F8D"/>
    <w:rsid w:val="00387044"/>
    <w:rsid w:val="0038726B"/>
    <w:rsid w:val="003874F1"/>
    <w:rsid w:val="00387929"/>
    <w:rsid w:val="003905D0"/>
    <w:rsid w:val="00391277"/>
    <w:rsid w:val="003916D5"/>
    <w:rsid w:val="00391D78"/>
    <w:rsid w:val="00391E8A"/>
    <w:rsid w:val="00392975"/>
    <w:rsid w:val="003936FB"/>
    <w:rsid w:val="0039433D"/>
    <w:rsid w:val="0039440E"/>
    <w:rsid w:val="00394448"/>
    <w:rsid w:val="00394C1F"/>
    <w:rsid w:val="0039710A"/>
    <w:rsid w:val="00397583"/>
    <w:rsid w:val="00397678"/>
    <w:rsid w:val="003976AE"/>
    <w:rsid w:val="00397930"/>
    <w:rsid w:val="00397A5E"/>
    <w:rsid w:val="00397FCD"/>
    <w:rsid w:val="003A0415"/>
    <w:rsid w:val="003A1AC9"/>
    <w:rsid w:val="003A2355"/>
    <w:rsid w:val="003A2B7A"/>
    <w:rsid w:val="003A3753"/>
    <w:rsid w:val="003A38C6"/>
    <w:rsid w:val="003A42A2"/>
    <w:rsid w:val="003A44E9"/>
    <w:rsid w:val="003A45B3"/>
    <w:rsid w:val="003A4D52"/>
    <w:rsid w:val="003A5D4D"/>
    <w:rsid w:val="003A608F"/>
    <w:rsid w:val="003A61ED"/>
    <w:rsid w:val="003A63F8"/>
    <w:rsid w:val="003A720E"/>
    <w:rsid w:val="003B01F7"/>
    <w:rsid w:val="003B04B9"/>
    <w:rsid w:val="003B09AF"/>
    <w:rsid w:val="003B0D1B"/>
    <w:rsid w:val="003B109B"/>
    <w:rsid w:val="003B13D4"/>
    <w:rsid w:val="003B1D5F"/>
    <w:rsid w:val="003B22C0"/>
    <w:rsid w:val="003B2AD9"/>
    <w:rsid w:val="003B39A6"/>
    <w:rsid w:val="003B40DD"/>
    <w:rsid w:val="003B421F"/>
    <w:rsid w:val="003B4587"/>
    <w:rsid w:val="003B4785"/>
    <w:rsid w:val="003B4974"/>
    <w:rsid w:val="003B4BF8"/>
    <w:rsid w:val="003B6483"/>
    <w:rsid w:val="003B65F6"/>
    <w:rsid w:val="003B6CAC"/>
    <w:rsid w:val="003B7536"/>
    <w:rsid w:val="003C1187"/>
    <w:rsid w:val="003C1866"/>
    <w:rsid w:val="003C1A04"/>
    <w:rsid w:val="003C218C"/>
    <w:rsid w:val="003C2C6A"/>
    <w:rsid w:val="003C31A2"/>
    <w:rsid w:val="003C3BEA"/>
    <w:rsid w:val="003C3E3A"/>
    <w:rsid w:val="003C4A67"/>
    <w:rsid w:val="003C4E86"/>
    <w:rsid w:val="003C633B"/>
    <w:rsid w:val="003C6597"/>
    <w:rsid w:val="003C66AD"/>
    <w:rsid w:val="003C7843"/>
    <w:rsid w:val="003D0CC6"/>
    <w:rsid w:val="003D0DA4"/>
    <w:rsid w:val="003D1291"/>
    <w:rsid w:val="003D2D60"/>
    <w:rsid w:val="003D35D8"/>
    <w:rsid w:val="003D362F"/>
    <w:rsid w:val="003D36E6"/>
    <w:rsid w:val="003D390B"/>
    <w:rsid w:val="003D3BE3"/>
    <w:rsid w:val="003D402C"/>
    <w:rsid w:val="003D40B8"/>
    <w:rsid w:val="003D47CE"/>
    <w:rsid w:val="003D4D54"/>
    <w:rsid w:val="003D5D89"/>
    <w:rsid w:val="003D5DCE"/>
    <w:rsid w:val="003D6440"/>
    <w:rsid w:val="003D6836"/>
    <w:rsid w:val="003D6EAB"/>
    <w:rsid w:val="003D7758"/>
    <w:rsid w:val="003D7AA4"/>
    <w:rsid w:val="003E11AD"/>
    <w:rsid w:val="003E1220"/>
    <w:rsid w:val="003E1332"/>
    <w:rsid w:val="003E2063"/>
    <w:rsid w:val="003E27ED"/>
    <w:rsid w:val="003E2C06"/>
    <w:rsid w:val="003E2D87"/>
    <w:rsid w:val="003E3544"/>
    <w:rsid w:val="003E46BA"/>
    <w:rsid w:val="003E4744"/>
    <w:rsid w:val="003E490B"/>
    <w:rsid w:val="003E4E9B"/>
    <w:rsid w:val="003E51A2"/>
    <w:rsid w:val="003E572F"/>
    <w:rsid w:val="003E5A49"/>
    <w:rsid w:val="003E608C"/>
    <w:rsid w:val="003E6134"/>
    <w:rsid w:val="003E663A"/>
    <w:rsid w:val="003E68AF"/>
    <w:rsid w:val="003E6BC6"/>
    <w:rsid w:val="003E7049"/>
    <w:rsid w:val="003E74E7"/>
    <w:rsid w:val="003E7E77"/>
    <w:rsid w:val="003F0AFB"/>
    <w:rsid w:val="003F0B20"/>
    <w:rsid w:val="003F0D80"/>
    <w:rsid w:val="003F11B9"/>
    <w:rsid w:val="003F3B9A"/>
    <w:rsid w:val="003F3EE3"/>
    <w:rsid w:val="003F5C80"/>
    <w:rsid w:val="003F5E23"/>
    <w:rsid w:val="003F5F39"/>
    <w:rsid w:val="003F5F6F"/>
    <w:rsid w:val="003F67CA"/>
    <w:rsid w:val="003F71CC"/>
    <w:rsid w:val="003F7CC5"/>
    <w:rsid w:val="003F7D59"/>
    <w:rsid w:val="0040017A"/>
    <w:rsid w:val="00400913"/>
    <w:rsid w:val="004009FD"/>
    <w:rsid w:val="00402B5C"/>
    <w:rsid w:val="004030D0"/>
    <w:rsid w:val="00403999"/>
    <w:rsid w:val="00404782"/>
    <w:rsid w:val="004062EF"/>
    <w:rsid w:val="0040658F"/>
    <w:rsid w:val="004069E9"/>
    <w:rsid w:val="00406DC8"/>
    <w:rsid w:val="00407132"/>
    <w:rsid w:val="00407654"/>
    <w:rsid w:val="00407ACC"/>
    <w:rsid w:val="00410399"/>
    <w:rsid w:val="00410645"/>
    <w:rsid w:val="004107B7"/>
    <w:rsid w:val="00410DF6"/>
    <w:rsid w:val="004112BE"/>
    <w:rsid w:val="004125A1"/>
    <w:rsid w:val="00413141"/>
    <w:rsid w:val="00413210"/>
    <w:rsid w:val="004143B9"/>
    <w:rsid w:val="004146BC"/>
    <w:rsid w:val="004153FE"/>
    <w:rsid w:val="00415458"/>
    <w:rsid w:val="00415D1B"/>
    <w:rsid w:val="00417C5C"/>
    <w:rsid w:val="004202A5"/>
    <w:rsid w:val="00422E2B"/>
    <w:rsid w:val="00423728"/>
    <w:rsid w:val="004238D7"/>
    <w:rsid w:val="00423A7E"/>
    <w:rsid w:val="004240C6"/>
    <w:rsid w:val="00425B86"/>
    <w:rsid w:val="00426B61"/>
    <w:rsid w:val="00426C00"/>
    <w:rsid w:val="0042722A"/>
    <w:rsid w:val="00427517"/>
    <w:rsid w:val="00427717"/>
    <w:rsid w:val="00427FDC"/>
    <w:rsid w:val="004302DC"/>
    <w:rsid w:val="00430A98"/>
    <w:rsid w:val="00430CC3"/>
    <w:rsid w:val="00431415"/>
    <w:rsid w:val="00431836"/>
    <w:rsid w:val="00431D4C"/>
    <w:rsid w:val="00431F5B"/>
    <w:rsid w:val="00432253"/>
    <w:rsid w:val="00432A1C"/>
    <w:rsid w:val="00432A64"/>
    <w:rsid w:val="00432BE7"/>
    <w:rsid w:val="004330CA"/>
    <w:rsid w:val="004332AD"/>
    <w:rsid w:val="00433AAD"/>
    <w:rsid w:val="00434698"/>
    <w:rsid w:val="004347BB"/>
    <w:rsid w:val="004348F2"/>
    <w:rsid w:val="00434A13"/>
    <w:rsid w:val="0043501E"/>
    <w:rsid w:val="00435502"/>
    <w:rsid w:val="004364C6"/>
    <w:rsid w:val="004364FE"/>
    <w:rsid w:val="0043692B"/>
    <w:rsid w:val="00436C89"/>
    <w:rsid w:val="0043711A"/>
    <w:rsid w:val="00441426"/>
    <w:rsid w:val="0044183B"/>
    <w:rsid w:val="00441A07"/>
    <w:rsid w:val="00441D55"/>
    <w:rsid w:val="0044256D"/>
    <w:rsid w:val="00443EFB"/>
    <w:rsid w:val="00443F0B"/>
    <w:rsid w:val="00444D1E"/>
    <w:rsid w:val="004467C5"/>
    <w:rsid w:val="00446E4D"/>
    <w:rsid w:val="0044750B"/>
    <w:rsid w:val="004505CF"/>
    <w:rsid w:val="00451151"/>
    <w:rsid w:val="004515EC"/>
    <w:rsid w:val="0045189A"/>
    <w:rsid w:val="00452DEF"/>
    <w:rsid w:val="004540AD"/>
    <w:rsid w:val="004547EF"/>
    <w:rsid w:val="0045516A"/>
    <w:rsid w:val="00455750"/>
    <w:rsid w:val="00456E33"/>
    <w:rsid w:val="00456F6E"/>
    <w:rsid w:val="00457820"/>
    <w:rsid w:val="00460C50"/>
    <w:rsid w:val="004613AF"/>
    <w:rsid w:val="004618CF"/>
    <w:rsid w:val="00462270"/>
    <w:rsid w:val="004623F9"/>
    <w:rsid w:val="004624A6"/>
    <w:rsid w:val="0046302C"/>
    <w:rsid w:val="00463409"/>
    <w:rsid w:val="00463667"/>
    <w:rsid w:val="00463B52"/>
    <w:rsid w:val="00463C1F"/>
    <w:rsid w:val="00464D97"/>
    <w:rsid w:val="00465A72"/>
    <w:rsid w:val="00465BBA"/>
    <w:rsid w:val="00465D50"/>
    <w:rsid w:val="00466A7A"/>
    <w:rsid w:val="00467285"/>
    <w:rsid w:val="004672CB"/>
    <w:rsid w:val="00467931"/>
    <w:rsid w:val="00470249"/>
    <w:rsid w:val="00470647"/>
    <w:rsid w:val="00470B5A"/>
    <w:rsid w:val="00471739"/>
    <w:rsid w:val="00472E94"/>
    <w:rsid w:val="00472F48"/>
    <w:rsid w:val="004732D9"/>
    <w:rsid w:val="0047432E"/>
    <w:rsid w:val="004743FB"/>
    <w:rsid w:val="00474911"/>
    <w:rsid w:val="00474FE4"/>
    <w:rsid w:val="00475279"/>
    <w:rsid w:val="0047542E"/>
    <w:rsid w:val="00475A86"/>
    <w:rsid w:val="004760DC"/>
    <w:rsid w:val="00476210"/>
    <w:rsid w:val="00477D6D"/>
    <w:rsid w:val="004800F7"/>
    <w:rsid w:val="0048017D"/>
    <w:rsid w:val="0048089F"/>
    <w:rsid w:val="00480AD9"/>
    <w:rsid w:val="004818A0"/>
    <w:rsid w:val="004819DF"/>
    <w:rsid w:val="00482A45"/>
    <w:rsid w:val="004832D9"/>
    <w:rsid w:val="004836F7"/>
    <w:rsid w:val="004837A5"/>
    <w:rsid w:val="004841EA"/>
    <w:rsid w:val="00484454"/>
    <w:rsid w:val="00484D9E"/>
    <w:rsid w:val="00484DBA"/>
    <w:rsid w:val="00486410"/>
    <w:rsid w:val="00486C7E"/>
    <w:rsid w:val="00486DBB"/>
    <w:rsid w:val="004873AE"/>
    <w:rsid w:val="00490270"/>
    <w:rsid w:val="004903CC"/>
    <w:rsid w:val="00490BBF"/>
    <w:rsid w:val="00490CA6"/>
    <w:rsid w:val="00491D79"/>
    <w:rsid w:val="004930CD"/>
    <w:rsid w:val="004932E5"/>
    <w:rsid w:val="00493574"/>
    <w:rsid w:val="00493953"/>
    <w:rsid w:val="0049441F"/>
    <w:rsid w:val="00496305"/>
    <w:rsid w:val="004964BF"/>
    <w:rsid w:val="00496BC7"/>
    <w:rsid w:val="004974B3"/>
    <w:rsid w:val="004A10EC"/>
    <w:rsid w:val="004A1667"/>
    <w:rsid w:val="004A167B"/>
    <w:rsid w:val="004A2166"/>
    <w:rsid w:val="004A24BE"/>
    <w:rsid w:val="004A358C"/>
    <w:rsid w:val="004A3C31"/>
    <w:rsid w:val="004A4B34"/>
    <w:rsid w:val="004A4E1A"/>
    <w:rsid w:val="004A51DE"/>
    <w:rsid w:val="004A59AB"/>
    <w:rsid w:val="004A59D8"/>
    <w:rsid w:val="004A629B"/>
    <w:rsid w:val="004A6997"/>
    <w:rsid w:val="004A6E3A"/>
    <w:rsid w:val="004A7185"/>
    <w:rsid w:val="004A7D1C"/>
    <w:rsid w:val="004A7FA8"/>
    <w:rsid w:val="004B022C"/>
    <w:rsid w:val="004B03AF"/>
    <w:rsid w:val="004B1AE8"/>
    <w:rsid w:val="004B2CE4"/>
    <w:rsid w:val="004B36A6"/>
    <w:rsid w:val="004B3816"/>
    <w:rsid w:val="004B3E59"/>
    <w:rsid w:val="004B3ED4"/>
    <w:rsid w:val="004B468E"/>
    <w:rsid w:val="004B4BA7"/>
    <w:rsid w:val="004B4CE5"/>
    <w:rsid w:val="004B51CC"/>
    <w:rsid w:val="004B579F"/>
    <w:rsid w:val="004B6615"/>
    <w:rsid w:val="004B6B57"/>
    <w:rsid w:val="004B6BB1"/>
    <w:rsid w:val="004B6CFC"/>
    <w:rsid w:val="004B6D7A"/>
    <w:rsid w:val="004B7B4E"/>
    <w:rsid w:val="004C0498"/>
    <w:rsid w:val="004C053D"/>
    <w:rsid w:val="004C0560"/>
    <w:rsid w:val="004C07A3"/>
    <w:rsid w:val="004C07C3"/>
    <w:rsid w:val="004C0F4B"/>
    <w:rsid w:val="004C12D4"/>
    <w:rsid w:val="004C142E"/>
    <w:rsid w:val="004C1515"/>
    <w:rsid w:val="004C1791"/>
    <w:rsid w:val="004C1C04"/>
    <w:rsid w:val="004C1CC0"/>
    <w:rsid w:val="004C1D62"/>
    <w:rsid w:val="004C1E79"/>
    <w:rsid w:val="004C1E85"/>
    <w:rsid w:val="004C3F49"/>
    <w:rsid w:val="004C48C8"/>
    <w:rsid w:val="004C49F7"/>
    <w:rsid w:val="004C4D5E"/>
    <w:rsid w:val="004C5145"/>
    <w:rsid w:val="004C5146"/>
    <w:rsid w:val="004C5B1F"/>
    <w:rsid w:val="004C5C35"/>
    <w:rsid w:val="004C706C"/>
    <w:rsid w:val="004C77AC"/>
    <w:rsid w:val="004C7826"/>
    <w:rsid w:val="004D0AEB"/>
    <w:rsid w:val="004D1C54"/>
    <w:rsid w:val="004D2206"/>
    <w:rsid w:val="004D25FF"/>
    <w:rsid w:val="004D26AB"/>
    <w:rsid w:val="004D4091"/>
    <w:rsid w:val="004D49A3"/>
    <w:rsid w:val="004D4A0B"/>
    <w:rsid w:val="004D4B1A"/>
    <w:rsid w:val="004D50A1"/>
    <w:rsid w:val="004D6F9C"/>
    <w:rsid w:val="004D72CA"/>
    <w:rsid w:val="004D7636"/>
    <w:rsid w:val="004D7C40"/>
    <w:rsid w:val="004D7D15"/>
    <w:rsid w:val="004E0421"/>
    <w:rsid w:val="004E0656"/>
    <w:rsid w:val="004E08E1"/>
    <w:rsid w:val="004E0AB9"/>
    <w:rsid w:val="004E0C5F"/>
    <w:rsid w:val="004E1024"/>
    <w:rsid w:val="004E17B8"/>
    <w:rsid w:val="004E1C4E"/>
    <w:rsid w:val="004E1C88"/>
    <w:rsid w:val="004E2419"/>
    <w:rsid w:val="004E24A9"/>
    <w:rsid w:val="004E2F1B"/>
    <w:rsid w:val="004E344B"/>
    <w:rsid w:val="004E358D"/>
    <w:rsid w:val="004E5E7A"/>
    <w:rsid w:val="004E6126"/>
    <w:rsid w:val="004E6DA0"/>
    <w:rsid w:val="004E6E84"/>
    <w:rsid w:val="004E6F79"/>
    <w:rsid w:val="004E7414"/>
    <w:rsid w:val="004E7652"/>
    <w:rsid w:val="004E7893"/>
    <w:rsid w:val="004E7B89"/>
    <w:rsid w:val="004E7E48"/>
    <w:rsid w:val="004F03C7"/>
    <w:rsid w:val="004F064D"/>
    <w:rsid w:val="004F0802"/>
    <w:rsid w:val="004F0B68"/>
    <w:rsid w:val="004F0EDA"/>
    <w:rsid w:val="004F151F"/>
    <w:rsid w:val="004F175D"/>
    <w:rsid w:val="004F1AB4"/>
    <w:rsid w:val="004F1F10"/>
    <w:rsid w:val="004F215D"/>
    <w:rsid w:val="004F223F"/>
    <w:rsid w:val="004F275C"/>
    <w:rsid w:val="004F29A5"/>
    <w:rsid w:val="004F2EC6"/>
    <w:rsid w:val="004F2F8F"/>
    <w:rsid w:val="004F3DA5"/>
    <w:rsid w:val="004F42FD"/>
    <w:rsid w:val="004F5519"/>
    <w:rsid w:val="004F57CF"/>
    <w:rsid w:val="004F5C44"/>
    <w:rsid w:val="004F627F"/>
    <w:rsid w:val="004F7282"/>
    <w:rsid w:val="004F7D8F"/>
    <w:rsid w:val="00500781"/>
    <w:rsid w:val="00500842"/>
    <w:rsid w:val="00500C34"/>
    <w:rsid w:val="005018DE"/>
    <w:rsid w:val="00501D20"/>
    <w:rsid w:val="0050295E"/>
    <w:rsid w:val="00502A5B"/>
    <w:rsid w:val="00503F99"/>
    <w:rsid w:val="00504757"/>
    <w:rsid w:val="00504A85"/>
    <w:rsid w:val="00504AFA"/>
    <w:rsid w:val="00504EF0"/>
    <w:rsid w:val="005055D4"/>
    <w:rsid w:val="0050570A"/>
    <w:rsid w:val="00505FBD"/>
    <w:rsid w:val="00506F19"/>
    <w:rsid w:val="00507361"/>
    <w:rsid w:val="00507977"/>
    <w:rsid w:val="00507D1E"/>
    <w:rsid w:val="005105EB"/>
    <w:rsid w:val="00510A12"/>
    <w:rsid w:val="00510A65"/>
    <w:rsid w:val="00510BF8"/>
    <w:rsid w:val="00510E34"/>
    <w:rsid w:val="00510FA4"/>
    <w:rsid w:val="005111E0"/>
    <w:rsid w:val="005119FF"/>
    <w:rsid w:val="005122E6"/>
    <w:rsid w:val="00512423"/>
    <w:rsid w:val="00512CA4"/>
    <w:rsid w:val="00513235"/>
    <w:rsid w:val="00513264"/>
    <w:rsid w:val="00514278"/>
    <w:rsid w:val="005147C3"/>
    <w:rsid w:val="00515021"/>
    <w:rsid w:val="005157C3"/>
    <w:rsid w:val="00515D02"/>
    <w:rsid w:val="005164CC"/>
    <w:rsid w:val="005167CD"/>
    <w:rsid w:val="00517102"/>
    <w:rsid w:val="00517438"/>
    <w:rsid w:val="00517F71"/>
    <w:rsid w:val="00520FDC"/>
    <w:rsid w:val="00521C85"/>
    <w:rsid w:val="00521FC1"/>
    <w:rsid w:val="00522159"/>
    <w:rsid w:val="005223FC"/>
    <w:rsid w:val="00522417"/>
    <w:rsid w:val="0052354B"/>
    <w:rsid w:val="00523BD9"/>
    <w:rsid w:val="0052463D"/>
    <w:rsid w:val="00524811"/>
    <w:rsid w:val="00524FAE"/>
    <w:rsid w:val="00525921"/>
    <w:rsid w:val="00525FDF"/>
    <w:rsid w:val="00526678"/>
    <w:rsid w:val="00526754"/>
    <w:rsid w:val="0052751D"/>
    <w:rsid w:val="0052796C"/>
    <w:rsid w:val="005307A7"/>
    <w:rsid w:val="00531569"/>
    <w:rsid w:val="00531A6F"/>
    <w:rsid w:val="00531C34"/>
    <w:rsid w:val="00531FA6"/>
    <w:rsid w:val="005327EE"/>
    <w:rsid w:val="005332C7"/>
    <w:rsid w:val="0053349A"/>
    <w:rsid w:val="00533701"/>
    <w:rsid w:val="005344D6"/>
    <w:rsid w:val="00534A2D"/>
    <w:rsid w:val="00534AF6"/>
    <w:rsid w:val="00534FA7"/>
    <w:rsid w:val="00535767"/>
    <w:rsid w:val="00535803"/>
    <w:rsid w:val="00535B6A"/>
    <w:rsid w:val="0053617E"/>
    <w:rsid w:val="00536317"/>
    <w:rsid w:val="005369DA"/>
    <w:rsid w:val="00537615"/>
    <w:rsid w:val="005376E6"/>
    <w:rsid w:val="00540700"/>
    <w:rsid w:val="00540819"/>
    <w:rsid w:val="00540927"/>
    <w:rsid w:val="00540D8B"/>
    <w:rsid w:val="00541488"/>
    <w:rsid w:val="00541F1E"/>
    <w:rsid w:val="005425C0"/>
    <w:rsid w:val="00543283"/>
    <w:rsid w:val="0054356E"/>
    <w:rsid w:val="0054366F"/>
    <w:rsid w:val="005449FA"/>
    <w:rsid w:val="00544A00"/>
    <w:rsid w:val="0054537F"/>
    <w:rsid w:val="005457B9"/>
    <w:rsid w:val="0054632C"/>
    <w:rsid w:val="005465CD"/>
    <w:rsid w:val="005504CF"/>
    <w:rsid w:val="00551438"/>
    <w:rsid w:val="00551938"/>
    <w:rsid w:val="00551C72"/>
    <w:rsid w:val="00552D2A"/>
    <w:rsid w:val="0055352B"/>
    <w:rsid w:val="00553CB5"/>
    <w:rsid w:val="00553DF9"/>
    <w:rsid w:val="00554F9E"/>
    <w:rsid w:val="00555612"/>
    <w:rsid w:val="00556492"/>
    <w:rsid w:val="00557FA4"/>
    <w:rsid w:val="00560DED"/>
    <w:rsid w:val="0056161C"/>
    <w:rsid w:val="0056185F"/>
    <w:rsid w:val="00561F14"/>
    <w:rsid w:val="00562038"/>
    <w:rsid w:val="00562820"/>
    <w:rsid w:val="00563009"/>
    <w:rsid w:val="0056345F"/>
    <w:rsid w:val="005636FE"/>
    <w:rsid w:val="00563A08"/>
    <w:rsid w:val="005640DD"/>
    <w:rsid w:val="005643B7"/>
    <w:rsid w:val="00564417"/>
    <w:rsid w:val="005644EE"/>
    <w:rsid w:val="005648DF"/>
    <w:rsid w:val="00565AE6"/>
    <w:rsid w:val="00566122"/>
    <w:rsid w:val="00566146"/>
    <w:rsid w:val="00566494"/>
    <w:rsid w:val="00566D1F"/>
    <w:rsid w:val="00566D5B"/>
    <w:rsid w:val="0056731F"/>
    <w:rsid w:val="00567937"/>
    <w:rsid w:val="0057024B"/>
    <w:rsid w:val="00570C2E"/>
    <w:rsid w:val="00570C9B"/>
    <w:rsid w:val="00570EB3"/>
    <w:rsid w:val="0057140F"/>
    <w:rsid w:val="005727C6"/>
    <w:rsid w:val="00572D30"/>
    <w:rsid w:val="00572D51"/>
    <w:rsid w:val="00572E3C"/>
    <w:rsid w:val="005730F8"/>
    <w:rsid w:val="005733D3"/>
    <w:rsid w:val="00574043"/>
    <w:rsid w:val="0057451E"/>
    <w:rsid w:val="005745A3"/>
    <w:rsid w:val="00574FD6"/>
    <w:rsid w:val="005766A1"/>
    <w:rsid w:val="0057672B"/>
    <w:rsid w:val="00576755"/>
    <w:rsid w:val="0057697C"/>
    <w:rsid w:val="00576E95"/>
    <w:rsid w:val="00577A25"/>
    <w:rsid w:val="0058057E"/>
    <w:rsid w:val="00580610"/>
    <w:rsid w:val="005808AA"/>
    <w:rsid w:val="00580B32"/>
    <w:rsid w:val="005818B1"/>
    <w:rsid w:val="0058214B"/>
    <w:rsid w:val="005825C5"/>
    <w:rsid w:val="005825FA"/>
    <w:rsid w:val="00582FD7"/>
    <w:rsid w:val="0058335E"/>
    <w:rsid w:val="00583EAF"/>
    <w:rsid w:val="00584042"/>
    <w:rsid w:val="0058439C"/>
    <w:rsid w:val="005846ED"/>
    <w:rsid w:val="00584C17"/>
    <w:rsid w:val="005852A4"/>
    <w:rsid w:val="0058555F"/>
    <w:rsid w:val="00585CB4"/>
    <w:rsid w:val="0058666C"/>
    <w:rsid w:val="00586B3B"/>
    <w:rsid w:val="005874F9"/>
    <w:rsid w:val="00587573"/>
    <w:rsid w:val="00587665"/>
    <w:rsid w:val="00590F17"/>
    <w:rsid w:val="00590FA6"/>
    <w:rsid w:val="00591225"/>
    <w:rsid w:val="00591D37"/>
    <w:rsid w:val="00591D46"/>
    <w:rsid w:val="005928A1"/>
    <w:rsid w:val="00593960"/>
    <w:rsid w:val="00593A67"/>
    <w:rsid w:val="00594224"/>
    <w:rsid w:val="005948A9"/>
    <w:rsid w:val="005957D5"/>
    <w:rsid w:val="00595D7F"/>
    <w:rsid w:val="00595E1E"/>
    <w:rsid w:val="0059679F"/>
    <w:rsid w:val="005973DF"/>
    <w:rsid w:val="005974AA"/>
    <w:rsid w:val="005A0270"/>
    <w:rsid w:val="005A02C4"/>
    <w:rsid w:val="005A04BD"/>
    <w:rsid w:val="005A0C0B"/>
    <w:rsid w:val="005A11BD"/>
    <w:rsid w:val="005A1ADA"/>
    <w:rsid w:val="005A2245"/>
    <w:rsid w:val="005A28A9"/>
    <w:rsid w:val="005A297B"/>
    <w:rsid w:val="005A2A91"/>
    <w:rsid w:val="005A2F06"/>
    <w:rsid w:val="005A4973"/>
    <w:rsid w:val="005A5C09"/>
    <w:rsid w:val="005A5E7B"/>
    <w:rsid w:val="005A6997"/>
    <w:rsid w:val="005A6CCE"/>
    <w:rsid w:val="005A7287"/>
    <w:rsid w:val="005B1214"/>
    <w:rsid w:val="005B161D"/>
    <w:rsid w:val="005B1C6B"/>
    <w:rsid w:val="005B1DD2"/>
    <w:rsid w:val="005B226C"/>
    <w:rsid w:val="005B2C29"/>
    <w:rsid w:val="005B4244"/>
    <w:rsid w:val="005B494E"/>
    <w:rsid w:val="005B49E3"/>
    <w:rsid w:val="005B4C42"/>
    <w:rsid w:val="005B539F"/>
    <w:rsid w:val="005B548B"/>
    <w:rsid w:val="005B5563"/>
    <w:rsid w:val="005B5774"/>
    <w:rsid w:val="005B5DA7"/>
    <w:rsid w:val="005B6266"/>
    <w:rsid w:val="005B656A"/>
    <w:rsid w:val="005B6DD5"/>
    <w:rsid w:val="005C248B"/>
    <w:rsid w:val="005C2C6B"/>
    <w:rsid w:val="005C3702"/>
    <w:rsid w:val="005C3AFA"/>
    <w:rsid w:val="005C4113"/>
    <w:rsid w:val="005C4AE9"/>
    <w:rsid w:val="005C546E"/>
    <w:rsid w:val="005C5703"/>
    <w:rsid w:val="005C5D93"/>
    <w:rsid w:val="005C5EBE"/>
    <w:rsid w:val="005C6053"/>
    <w:rsid w:val="005C6A58"/>
    <w:rsid w:val="005C6D75"/>
    <w:rsid w:val="005C766C"/>
    <w:rsid w:val="005C7FB3"/>
    <w:rsid w:val="005D0013"/>
    <w:rsid w:val="005D091A"/>
    <w:rsid w:val="005D0D97"/>
    <w:rsid w:val="005D0FB3"/>
    <w:rsid w:val="005D2249"/>
    <w:rsid w:val="005D2C9C"/>
    <w:rsid w:val="005D30F3"/>
    <w:rsid w:val="005D35CF"/>
    <w:rsid w:val="005D37EC"/>
    <w:rsid w:val="005D418A"/>
    <w:rsid w:val="005D445D"/>
    <w:rsid w:val="005D45EF"/>
    <w:rsid w:val="005D4A45"/>
    <w:rsid w:val="005D4C84"/>
    <w:rsid w:val="005D4D8E"/>
    <w:rsid w:val="005D4EA3"/>
    <w:rsid w:val="005D57F2"/>
    <w:rsid w:val="005D668D"/>
    <w:rsid w:val="005D6DBA"/>
    <w:rsid w:val="005D722A"/>
    <w:rsid w:val="005D7505"/>
    <w:rsid w:val="005E03C9"/>
    <w:rsid w:val="005E053B"/>
    <w:rsid w:val="005E070C"/>
    <w:rsid w:val="005E3038"/>
    <w:rsid w:val="005E3E08"/>
    <w:rsid w:val="005E40CC"/>
    <w:rsid w:val="005E5A8F"/>
    <w:rsid w:val="005E627D"/>
    <w:rsid w:val="005E67F1"/>
    <w:rsid w:val="005E75D4"/>
    <w:rsid w:val="005E7709"/>
    <w:rsid w:val="005E7E18"/>
    <w:rsid w:val="005E7FD0"/>
    <w:rsid w:val="005F0031"/>
    <w:rsid w:val="005F0A76"/>
    <w:rsid w:val="005F0AE2"/>
    <w:rsid w:val="005F0F94"/>
    <w:rsid w:val="005F126A"/>
    <w:rsid w:val="005F14F4"/>
    <w:rsid w:val="005F151F"/>
    <w:rsid w:val="005F157A"/>
    <w:rsid w:val="005F196C"/>
    <w:rsid w:val="005F1977"/>
    <w:rsid w:val="005F1B57"/>
    <w:rsid w:val="005F2958"/>
    <w:rsid w:val="005F3642"/>
    <w:rsid w:val="005F4366"/>
    <w:rsid w:val="005F477F"/>
    <w:rsid w:val="005F4BAC"/>
    <w:rsid w:val="005F520E"/>
    <w:rsid w:val="005F5895"/>
    <w:rsid w:val="005F61D1"/>
    <w:rsid w:val="005F743D"/>
    <w:rsid w:val="005F79DB"/>
    <w:rsid w:val="006014B1"/>
    <w:rsid w:val="006020F0"/>
    <w:rsid w:val="00602A29"/>
    <w:rsid w:val="00602E5A"/>
    <w:rsid w:val="006033A7"/>
    <w:rsid w:val="00603D18"/>
    <w:rsid w:val="00604019"/>
    <w:rsid w:val="00604ED1"/>
    <w:rsid w:val="00605061"/>
    <w:rsid w:val="0060534A"/>
    <w:rsid w:val="006053FC"/>
    <w:rsid w:val="00605D79"/>
    <w:rsid w:val="006061D8"/>
    <w:rsid w:val="006063A4"/>
    <w:rsid w:val="00606998"/>
    <w:rsid w:val="00606F02"/>
    <w:rsid w:val="00606F17"/>
    <w:rsid w:val="0060793F"/>
    <w:rsid w:val="00607C08"/>
    <w:rsid w:val="00607CB0"/>
    <w:rsid w:val="00607EB0"/>
    <w:rsid w:val="006103D0"/>
    <w:rsid w:val="00610B09"/>
    <w:rsid w:val="00610DA4"/>
    <w:rsid w:val="00610E6B"/>
    <w:rsid w:val="00610E74"/>
    <w:rsid w:val="00610F0F"/>
    <w:rsid w:val="00611F7C"/>
    <w:rsid w:val="0061213D"/>
    <w:rsid w:val="00612833"/>
    <w:rsid w:val="00612EF8"/>
    <w:rsid w:val="0061355E"/>
    <w:rsid w:val="0061396A"/>
    <w:rsid w:val="00613F8A"/>
    <w:rsid w:val="00614172"/>
    <w:rsid w:val="00614E22"/>
    <w:rsid w:val="006152B6"/>
    <w:rsid w:val="00615B71"/>
    <w:rsid w:val="00616402"/>
    <w:rsid w:val="00616F33"/>
    <w:rsid w:val="00617ADC"/>
    <w:rsid w:val="006205C6"/>
    <w:rsid w:val="0062120D"/>
    <w:rsid w:val="00622CFA"/>
    <w:rsid w:val="0062304F"/>
    <w:rsid w:val="006234AB"/>
    <w:rsid w:val="0062362E"/>
    <w:rsid w:val="00623F85"/>
    <w:rsid w:val="00624B88"/>
    <w:rsid w:val="0062503C"/>
    <w:rsid w:val="00625073"/>
    <w:rsid w:val="006252AE"/>
    <w:rsid w:val="006253A5"/>
    <w:rsid w:val="00625D39"/>
    <w:rsid w:val="00626215"/>
    <w:rsid w:val="0062643F"/>
    <w:rsid w:val="006265F0"/>
    <w:rsid w:val="00626C45"/>
    <w:rsid w:val="00627270"/>
    <w:rsid w:val="0063076B"/>
    <w:rsid w:val="00630F69"/>
    <w:rsid w:val="00631EE2"/>
    <w:rsid w:val="006323CA"/>
    <w:rsid w:val="00632C8F"/>
    <w:rsid w:val="00632DF8"/>
    <w:rsid w:val="00633194"/>
    <w:rsid w:val="00633276"/>
    <w:rsid w:val="006337C2"/>
    <w:rsid w:val="00633B10"/>
    <w:rsid w:val="006341EC"/>
    <w:rsid w:val="00635489"/>
    <w:rsid w:val="00635D66"/>
    <w:rsid w:val="00637C16"/>
    <w:rsid w:val="0064010F"/>
    <w:rsid w:val="006401CC"/>
    <w:rsid w:val="00640C5D"/>
    <w:rsid w:val="00640FB2"/>
    <w:rsid w:val="00641724"/>
    <w:rsid w:val="00642126"/>
    <w:rsid w:val="006427EB"/>
    <w:rsid w:val="00642CAD"/>
    <w:rsid w:val="00643727"/>
    <w:rsid w:val="00643BA5"/>
    <w:rsid w:val="00643C84"/>
    <w:rsid w:val="00645E94"/>
    <w:rsid w:val="00646E33"/>
    <w:rsid w:val="00646F7D"/>
    <w:rsid w:val="00647A4A"/>
    <w:rsid w:val="00647DEC"/>
    <w:rsid w:val="00647E9A"/>
    <w:rsid w:val="006505AC"/>
    <w:rsid w:val="006509AF"/>
    <w:rsid w:val="00650C76"/>
    <w:rsid w:val="00651A5E"/>
    <w:rsid w:val="00651C10"/>
    <w:rsid w:val="00652125"/>
    <w:rsid w:val="006528DE"/>
    <w:rsid w:val="006529FA"/>
    <w:rsid w:val="00652B40"/>
    <w:rsid w:val="00652F20"/>
    <w:rsid w:val="006538AE"/>
    <w:rsid w:val="00653FB1"/>
    <w:rsid w:val="00654356"/>
    <w:rsid w:val="00654B62"/>
    <w:rsid w:val="00655234"/>
    <w:rsid w:val="0065529F"/>
    <w:rsid w:val="006557C1"/>
    <w:rsid w:val="006558C4"/>
    <w:rsid w:val="00655CA7"/>
    <w:rsid w:val="00655F21"/>
    <w:rsid w:val="006568DA"/>
    <w:rsid w:val="00656AAD"/>
    <w:rsid w:val="00657770"/>
    <w:rsid w:val="00657D0A"/>
    <w:rsid w:val="00660B05"/>
    <w:rsid w:val="00660EA9"/>
    <w:rsid w:val="00661132"/>
    <w:rsid w:val="006611E5"/>
    <w:rsid w:val="00662584"/>
    <w:rsid w:val="00662DA8"/>
    <w:rsid w:val="00663270"/>
    <w:rsid w:val="00663B54"/>
    <w:rsid w:val="0066527E"/>
    <w:rsid w:val="0066595E"/>
    <w:rsid w:val="00666F51"/>
    <w:rsid w:val="00667546"/>
    <w:rsid w:val="00667D4C"/>
    <w:rsid w:val="006702CB"/>
    <w:rsid w:val="00670C9E"/>
    <w:rsid w:val="0067142F"/>
    <w:rsid w:val="00672142"/>
    <w:rsid w:val="00673414"/>
    <w:rsid w:val="00675AB3"/>
    <w:rsid w:val="00675CAC"/>
    <w:rsid w:val="006760CA"/>
    <w:rsid w:val="0067695E"/>
    <w:rsid w:val="00676BF8"/>
    <w:rsid w:val="00676C7D"/>
    <w:rsid w:val="00676FA4"/>
    <w:rsid w:val="00677038"/>
    <w:rsid w:val="00677651"/>
    <w:rsid w:val="00677DED"/>
    <w:rsid w:val="00680106"/>
    <w:rsid w:val="006801ED"/>
    <w:rsid w:val="006807C7"/>
    <w:rsid w:val="00680F83"/>
    <w:rsid w:val="00682037"/>
    <w:rsid w:val="00682EF5"/>
    <w:rsid w:val="00683A14"/>
    <w:rsid w:val="00683A30"/>
    <w:rsid w:val="006840BC"/>
    <w:rsid w:val="006845D9"/>
    <w:rsid w:val="006858DE"/>
    <w:rsid w:val="006874C7"/>
    <w:rsid w:val="00687707"/>
    <w:rsid w:val="00687DC1"/>
    <w:rsid w:val="00687DD2"/>
    <w:rsid w:val="00690298"/>
    <w:rsid w:val="00691540"/>
    <w:rsid w:val="00691CCB"/>
    <w:rsid w:val="00691E71"/>
    <w:rsid w:val="0069241A"/>
    <w:rsid w:val="00692A5F"/>
    <w:rsid w:val="00693B06"/>
    <w:rsid w:val="00694454"/>
    <w:rsid w:val="0069574C"/>
    <w:rsid w:val="00695937"/>
    <w:rsid w:val="00695A27"/>
    <w:rsid w:val="00695AA0"/>
    <w:rsid w:val="00695F36"/>
    <w:rsid w:val="00696419"/>
    <w:rsid w:val="006964A2"/>
    <w:rsid w:val="00696CBD"/>
    <w:rsid w:val="006970BC"/>
    <w:rsid w:val="006970BE"/>
    <w:rsid w:val="00697327"/>
    <w:rsid w:val="006A0C7A"/>
    <w:rsid w:val="006A0DF7"/>
    <w:rsid w:val="006A0F33"/>
    <w:rsid w:val="006A12C8"/>
    <w:rsid w:val="006A1C08"/>
    <w:rsid w:val="006A1CA2"/>
    <w:rsid w:val="006A2017"/>
    <w:rsid w:val="006A2543"/>
    <w:rsid w:val="006A259E"/>
    <w:rsid w:val="006A262B"/>
    <w:rsid w:val="006A28C0"/>
    <w:rsid w:val="006A30AB"/>
    <w:rsid w:val="006A3368"/>
    <w:rsid w:val="006A360E"/>
    <w:rsid w:val="006A4A31"/>
    <w:rsid w:val="006A4EC3"/>
    <w:rsid w:val="006A4F12"/>
    <w:rsid w:val="006A5F1F"/>
    <w:rsid w:val="006A74CC"/>
    <w:rsid w:val="006A777D"/>
    <w:rsid w:val="006B00E5"/>
    <w:rsid w:val="006B0B33"/>
    <w:rsid w:val="006B12DE"/>
    <w:rsid w:val="006B177D"/>
    <w:rsid w:val="006B1F30"/>
    <w:rsid w:val="006B1F7C"/>
    <w:rsid w:val="006B209D"/>
    <w:rsid w:val="006B2358"/>
    <w:rsid w:val="006B25A5"/>
    <w:rsid w:val="006B302F"/>
    <w:rsid w:val="006B30C9"/>
    <w:rsid w:val="006B3925"/>
    <w:rsid w:val="006B39B5"/>
    <w:rsid w:val="006B3CAB"/>
    <w:rsid w:val="006B4394"/>
    <w:rsid w:val="006B56F2"/>
    <w:rsid w:val="006B5B51"/>
    <w:rsid w:val="006B5C39"/>
    <w:rsid w:val="006B656A"/>
    <w:rsid w:val="006B6B86"/>
    <w:rsid w:val="006B6BCE"/>
    <w:rsid w:val="006B77EB"/>
    <w:rsid w:val="006C043B"/>
    <w:rsid w:val="006C1EC5"/>
    <w:rsid w:val="006C1F89"/>
    <w:rsid w:val="006C241A"/>
    <w:rsid w:val="006C27D5"/>
    <w:rsid w:val="006C2D64"/>
    <w:rsid w:val="006C376A"/>
    <w:rsid w:val="006C3810"/>
    <w:rsid w:val="006C4EC9"/>
    <w:rsid w:val="006C51C4"/>
    <w:rsid w:val="006C54A6"/>
    <w:rsid w:val="006C5903"/>
    <w:rsid w:val="006C5BE7"/>
    <w:rsid w:val="006C5BFA"/>
    <w:rsid w:val="006C6EDE"/>
    <w:rsid w:val="006D0341"/>
    <w:rsid w:val="006D0395"/>
    <w:rsid w:val="006D09FB"/>
    <w:rsid w:val="006D0B19"/>
    <w:rsid w:val="006D198D"/>
    <w:rsid w:val="006D2333"/>
    <w:rsid w:val="006D23EA"/>
    <w:rsid w:val="006D242A"/>
    <w:rsid w:val="006D2C9B"/>
    <w:rsid w:val="006D35BE"/>
    <w:rsid w:val="006D3EAD"/>
    <w:rsid w:val="006D487E"/>
    <w:rsid w:val="006D56F9"/>
    <w:rsid w:val="006D5E96"/>
    <w:rsid w:val="006D6F4B"/>
    <w:rsid w:val="006D790B"/>
    <w:rsid w:val="006D7F82"/>
    <w:rsid w:val="006E022A"/>
    <w:rsid w:val="006E0E68"/>
    <w:rsid w:val="006E272B"/>
    <w:rsid w:val="006E3408"/>
    <w:rsid w:val="006E3531"/>
    <w:rsid w:val="006E4115"/>
    <w:rsid w:val="006E427F"/>
    <w:rsid w:val="006E4361"/>
    <w:rsid w:val="006E4558"/>
    <w:rsid w:val="006E45E9"/>
    <w:rsid w:val="006E4D38"/>
    <w:rsid w:val="006E52DE"/>
    <w:rsid w:val="006E56D5"/>
    <w:rsid w:val="006E573B"/>
    <w:rsid w:val="006E5BBA"/>
    <w:rsid w:val="006E68D1"/>
    <w:rsid w:val="006E76ED"/>
    <w:rsid w:val="006E7DEE"/>
    <w:rsid w:val="006F0348"/>
    <w:rsid w:val="006F06C2"/>
    <w:rsid w:val="006F127D"/>
    <w:rsid w:val="006F175B"/>
    <w:rsid w:val="006F17D7"/>
    <w:rsid w:val="006F1CCC"/>
    <w:rsid w:val="006F20A2"/>
    <w:rsid w:val="006F22A7"/>
    <w:rsid w:val="006F271B"/>
    <w:rsid w:val="006F3037"/>
    <w:rsid w:val="006F3B6B"/>
    <w:rsid w:val="006F3D44"/>
    <w:rsid w:val="006F51D2"/>
    <w:rsid w:val="006F55D0"/>
    <w:rsid w:val="006F5C6B"/>
    <w:rsid w:val="006F5C77"/>
    <w:rsid w:val="006F67A7"/>
    <w:rsid w:val="006F77C4"/>
    <w:rsid w:val="006F7922"/>
    <w:rsid w:val="007015A2"/>
    <w:rsid w:val="00701720"/>
    <w:rsid w:val="00701C45"/>
    <w:rsid w:val="0070236C"/>
    <w:rsid w:val="007023E5"/>
    <w:rsid w:val="00702BA0"/>
    <w:rsid w:val="00702C53"/>
    <w:rsid w:val="00702F64"/>
    <w:rsid w:val="0070397B"/>
    <w:rsid w:val="00703D2B"/>
    <w:rsid w:val="007042D8"/>
    <w:rsid w:val="0070511B"/>
    <w:rsid w:val="007059F2"/>
    <w:rsid w:val="00706AEE"/>
    <w:rsid w:val="00706AF8"/>
    <w:rsid w:val="00706FB8"/>
    <w:rsid w:val="00707069"/>
    <w:rsid w:val="00707087"/>
    <w:rsid w:val="007075A4"/>
    <w:rsid w:val="00707C8E"/>
    <w:rsid w:val="00707CAB"/>
    <w:rsid w:val="00707F25"/>
    <w:rsid w:val="00710662"/>
    <w:rsid w:val="00710DCA"/>
    <w:rsid w:val="00711524"/>
    <w:rsid w:val="00711A02"/>
    <w:rsid w:val="00711B8F"/>
    <w:rsid w:val="00711D02"/>
    <w:rsid w:val="0071233F"/>
    <w:rsid w:val="007125BD"/>
    <w:rsid w:val="0071278E"/>
    <w:rsid w:val="00712B22"/>
    <w:rsid w:val="00712B8D"/>
    <w:rsid w:val="00712C80"/>
    <w:rsid w:val="0071314B"/>
    <w:rsid w:val="0071541C"/>
    <w:rsid w:val="0071543E"/>
    <w:rsid w:val="00715F20"/>
    <w:rsid w:val="00716868"/>
    <w:rsid w:val="007168DE"/>
    <w:rsid w:val="007177E1"/>
    <w:rsid w:val="00717D22"/>
    <w:rsid w:val="00717EB8"/>
    <w:rsid w:val="00721085"/>
    <w:rsid w:val="00722585"/>
    <w:rsid w:val="007227A0"/>
    <w:rsid w:val="00722B6F"/>
    <w:rsid w:val="00723492"/>
    <w:rsid w:val="00725F7E"/>
    <w:rsid w:val="00726396"/>
    <w:rsid w:val="007269A2"/>
    <w:rsid w:val="00726AF6"/>
    <w:rsid w:val="007310B3"/>
    <w:rsid w:val="007313A8"/>
    <w:rsid w:val="00731FCE"/>
    <w:rsid w:val="007334D2"/>
    <w:rsid w:val="00733B38"/>
    <w:rsid w:val="00734780"/>
    <w:rsid w:val="0073480C"/>
    <w:rsid w:val="00734D8E"/>
    <w:rsid w:val="00735153"/>
    <w:rsid w:val="00736406"/>
    <w:rsid w:val="0073689E"/>
    <w:rsid w:val="00736CB6"/>
    <w:rsid w:val="00741372"/>
    <w:rsid w:val="0074149D"/>
    <w:rsid w:val="007415F5"/>
    <w:rsid w:val="00741735"/>
    <w:rsid w:val="00741A0E"/>
    <w:rsid w:val="00741B1A"/>
    <w:rsid w:val="0074206D"/>
    <w:rsid w:val="00742267"/>
    <w:rsid w:val="007426C0"/>
    <w:rsid w:val="00743203"/>
    <w:rsid w:val="007437B7"/>
    <w:rsid w:val="00745557"/>
    <w:rsid w:val="00745613"/>
    <w:rsid w:val="00745C32"/>
    <w:rsid w:val="00746757"/>
    <w:rsid w:val="00746B71"/>
    <w:rsid w:val="00746C87"/>
    <w:rsid w:val="00746EDA"/>
    <w:rsid w:val="0074702B"/>
    <w:rsid w:val="00747051"/>
    <w:rsid w:val="007479D4"/>
    <w:rsid w:val="00747A3F"/>
    <w:rsid w:val="007502AF"/>
    <w:rsid w:val="0075134E"/>
    <w:rsid w:val="00751487"/>
    <w:rsid w:val="00751F15"/>
    <w:rsid w:val="00753748"/>
    <w:rsid w:val="007540AE"/>
    <w:rsid w:val="007542B8"/>
    <w:rsid w:val="007542D1"/>
    <w:rsid w:val="007546A0"/>
    <w:rsid w:val="007551C0"/>
    <w:rsid w:val="00755B42"/>
    <w:rsid w:val="00755E16"/>
    <w:rsid w:val="0075721B"/>
    <w:rsid w:val="007573F0"/>
    <w:rsid w:val="00757556"/>
    <w:rsid w:val="0075762B"/>
    <w:rsid w:val="0076056E"/>
    <w:rsid w:val="00761488"/>
    <w:rsid w:val="0076168F"/>
    <w:rsid w:val="00763ED0"/>
    <w:rsid w:val="007652E5"/>
    <w:rsid w:val="00765A14"/>
    <w:rsid w:val="00765E48"/>
    <w:rsid w:val="00766051"/>
    <w:rsid w:val="007668BC"/>
    <w:rsid w:val="00766AFA"/>
    <w:rsid w:val="0076732E"/>
    <w:rsid w:val="00767670"/>
    <w:rsid w:val="00767BB9"/>
    <w:rsid w:val="00767EAD"/>
    <w:rsid w:val="00770976"/>
    <w:rsid w:val="00770B67"/>
    <w:rsid w:val="00771D85"/>
    <w:rsid w:val="00772265"/>
    <w:rsid w:val="00772A28"/>
    <w:rsid w:val="00772A9D"/>
    <w:rsid w:val="00772F20"/>
    <w:rsid w:val="00772F37"/>
    <w:rsid w:val="00772F8D"/>
    <w:rsid w:val="0077349E"/>
    <w:rsid w:val="007739CE"/>
    <w:rsid w:val="00774BA5"/>
    <w:rsid w:val="007757DE"/>
    <w:rsid w:val="00775B4E"/>
    <w:rsid w:val="00775D5F"/>
    <w:rsid w:val="007766B1"/>
    <w:rsid w:val="0078047B"/>
    <w:rsid w:val="00780766"/>
    <w:rsid w:val="00780799"/>
    <w:rsid w:val="00780915"/>
    <w:rsid w:val="00781EA8"/>
    <w:rsid w:val="00781FB7"/>
    <w:rsid w:val="00783363"/>
    <w:rsid w:val="00783570"/>
    <w:rsid w:val="00784020"/>
    <w:rsid w:val="00784AC6"/>
    <w:rsid w:val="00785844"/>
    <w:rsid w:val="007866F6"/>
    <w:rsid w:val="00786D8C"/>
    <w:rsid w:val="007870DA"/>
    <w:rsid w:val="00787233"/>
    <w:rsid w:val="0079082B"/>
    <w:rsid w:val="00791323"/>
    <w:rsid w:val="00792316"/>
    <w:rsid w:val="00792BF7"/>
    <w:rsid w:val="007930B6"/>
    <w:rsid w:val="00794017"/>
    <w:rsid w:val="00794588"/>
    <w:rsid w:val="00794C25"/>
    <w:rsid w:val="007951D2"/>
    <w:rsid w:val="007958E6"/>
    <w:rsid w:val="007959BE"/>
    <w:rsid w:val="00795B3F"/>
    <w:rsid w:val="00795EAD"/>
    <w:rsid w:val="007963A8"/>
    <w:rsid w:val="00796578"/>
    <w:rsid w:val="00796603"/>
    <w:rsid w:val="007969CF"/>
    <w:rsid w:val="007A0184"/>
    <w:rsid w:val="007A09B8"/>
    <w:rsid w:val="007A137C"/>
    <w:rsid w:val="007A1AAD"/>
    <w:rsid w:val="007A2152"/>
    <w:rsid w:val="007A3578"/>
    <w:rsid w:val="007A36D3"/>
    <w:rsid w:val="007A3C6E"/>
    <w:rsid w:val="007A3FBF"/>
    <w:rsid w:val="007A4035"/>
    <w:rsid w:val="007A404C"/>
    <w:rsid w:val="007A455C"/>
    <w:rsid w:val="007A4E95"/>
    <w:rsid w:val="007A5FB3"/>
    <w:rsid w:val="007A5FFC"/>
    <w:rsid w:val="007A6B08"/>
    <w:rsid w:val="007B0949"/>
    <w:rsid w:val="007B0BC1"/>
    <w:rsid w:val="007B151F"/>
    <w:rsid w:val="007B1BEA"/>
    <w:rsid w:val="007B1EA0"/>
    <w:rsid w:val="007B4D5D"/>
    <w:rsid w:val="007B4E36"/>
    <w:rsid w:val="007B6380"/>
    <w:rsid w:val="007B64C7"/>
    <w:rsid w:val="007B6EEA"/>
    <w:rsid w:val="007B70E3"/>
    <w:rsid w:val="007B75F8"/>
    <w:rsid w:val="007B765A"/>
    <w:rsid w:val="007B7B0F"/>
    <w:rsid w:val="007C0150"/>
    <w:rsid w:val="007C0272"/>
    <w:rsid w:val="007C0716"/>
    <w:rsid w:val="007C1141"/>
    <w:rsid w:val="007C12BD"/>
    <w:rsid w:val="007C12C9"/>
    <w:rsid w:val="007C138D"/>
    <w:rsid w:val="007C18D7"/>
    <w:rsid w:val="007C1CC6"/>
    <w:rsid w:val="007C23C0"/>
    <w:rsid w:val="007C259D"/>
    <w:rsid w:val="007C38CD"/>
    <w:rsid w:val="007C39A2"/>
    <w:rsid w:val="007C3AAA"/>
    <w:rsid w:val="007C442C"/>
    <w:rsid w:val="007C46B9"/>
    <w:rsid w:val="007C4E08"/>
    <w:rsid w:val="007C4E25"/>
    <w:rsid w:val="007C4F73"/>
    <w:rsid w:val="007C5059"/>
    <w:rsid w:val="007C565F"/>
    <w:rsid w:val="007C577C"/>
    <w:rsid w:val="007C5863"/>
    <w:rsid w:val="007C6149"/>
    <w:rsid w:val="007C6CBF"/>
    <w:rsid w:val="007C7303"/>
    <w:rsid w:val="007C7339"/>
    <w:rsid w:val="007C77ED"/>
    <w:rsid w:val="007C7EC8"/>
    <w:rsid w:val="007D08AA"/>
    <w:rsid w:val="007D1387"/>
    <w:rsid w:val="007D1724"/>
    <w:rsid w:val="007D19AB"/>
    <w:rsid w:val="007D204D"/>
    <w:rsid w:val="007D37C5"/>
    <w:rsid w:val="007D3866"/>
    <w:rsid w:val="007D3C95"/>
    <w:rsid w:val="007D44E7"/>
    <w:rsid w:val="007D48A3"/>
    <w:rsid w:val="007D4DD7"/>
    <w:rsid w:val="007D5053"/>
    <w:rsid w:val="007D582D"/>
    <w:rsid w:val="007D5E4F"/>
    <w:rsid w:val="007D5FF1"/>
    <w:rsid w:val="007D61CF"/>
    <w:rsid w:val="007D7F33"/>
    <w:rsid w:val="007E0069"/>
    <w:rsid w:val="007E05F7"/>
    <w:rsid w:val="007E1B20"/>
    <w:rsid w:val="007E2113"/>
    <w:rsid w:val="007E2510"/>
    <w:rsid w:val="007E2627"/>
    <w:rsid w:val="007E38B6"/>
    <w:rsid w:val="007E3FA3"/>
    <w:rsid w:val="007E41B5"/>
    <w:rsid w:val="007E46C7"/>
    <w:rsid w:val="007E4BC4"/>
    <w:rsid w:val="007E5277"/>
    <w:rsid w:val="007E53FB"/>
    <w:rsid w:val="007E5736"/>
    <w:rsid w:val="007E5A3F"/>
    <w:rsid w:val="007E5A92"/>
    <w:rsid w:val="007E7969"/>
    <w:rsid w:val="007E7B5E"/>
    <w:rsid w:val="007E7ECB"/>
    <w:rsid w:val="007F1001"/>
    <w:rsid w:val="007F1A2F"/>
    <w:rsid w:val="007F205D"/>
    <w:rsid w:val="007F22AF"/>
    <w:rsid w:val="007F285C"/>
    <w:rsid w:val="007F32CE"/>
    <w:rsid w:val="007F3358"/>
    <w:rsid w:val="007F3BB9"/>
    <w:rsid w:val="007F4122"/>
    <w:rsid w:val="007F4823"/>
    <w:rsid w:val="007F515F"/>
    <w:rsid w:val="007F5505"/>
    <w:rsid w:val="007F58A3"/>
    <w:rsid w:val="007F60CD"/>
    <w:rsid w:val="007F6318"/>
    <w:rsid w:val="007F63E5"/>
    <w:rsid w:val="007F64FE"/>
    <w:rsid w:val="007F763A"/>
    <w:rsid w:val="007F7708"/>
    <w:rsid w:val="007F7F9C"/>
    <w:rsid w:val="008009A3"/>
    <w:rsid w:val="00800D93"/>
    <w:rsid w:val="00801794"/>
    <w:rsid w:val="00801921"/>
    <w:rsid w:val="00801A1D"/>
    <w:rsid w:val="00802272"/>
    <w:rsid w:val="00803A5B"/>
    <w:rsid w:val="0080427F"/>
    <w:rsid w:val="008043EA"/>
    <w:rsid w:val="00805311"/>
    <w:rsid w:val="008055A7"/>
    <w:rsid w:val="00806103"/>
    <w:rsid w:val="00806393"/>
    <w:rsid w:val="00806572"/>
    <w:rsid w:val="008068FF"/>
    <w:rsid w:val="008077CA"/>
    <w:rsid w:val="00810058"/>
    <w:rsid w:val="00810308"/>
    <w:rsid w:val="00810BEF"/>
    <w:rsid w:val="008117C3"/>
    <w:rsid w:val="00811A74"/>
    <w:rsid w:val="00812124"/>
    <w:rsid w:val="0081392D"/>
    <w:rsid w:val="00813B31"/>
    <w:rsid w:val="00814234"/>
    <w:rsid w:val="00814C81"/>
    <w:rsid w:val="00815B1D"/>
    <w:rsid w:val="008166AA"/>
    <w:rsid w:val="00816D61"/>
    <w:rsid w:val="00817150"/>
    <w:rsid w:val="0081796B"/>
    <w:rsid w:val="00817DB4"/>
    <w:rsid w:val="00820E8B"/>
    <w:rsid w:val="00821D52"/>
    <w:rsid w:val="0082241F"/>
    <w:rsid w:val="00823058"/>
    <w:rsid w:val="00823372"/>
    <w:rsid w:val="008236F6"/>
    <w:rsid w:val="00823FA3"/>
    <w:rsid w:val="00824263"/>
    <w:rsid w:val="00824A5F"/>
    <w:rsid w:val="00824E9B"/>
    <w:rsid w:val="00825055"/>
    <w:rsid w:val="00825289"/>
    <w:rsid w:val="00825C3F"/>
    <w:rsid w:val="00830D40"/>
    <w:rsid w:val="008312F5"/>
    <w:rsid w:val="008314C3"/>
    <w:rsid w:val="0083157E"/>
    <w:rsid w:val="00831D4D"/>
    <w:rsid w:val="00832012"/>
    <w:rsid w:val="00832546"/>
    <w:rsid w:val="00833732"/>
    <w:rsid w:val="00833BB5"/>
    <w:rsid w:val="00833C77"/>
    <w:rsid w:val="00833D3C"/>
    <w:rsid w:val="00833EED"/>
    <w:rsid w:val="0083403C"/>
    <w:rsid w:val="00834768"/>
    <w:rsid w:val="00834B95"/>
    <w:rsid w:val="00835384"/>
    <w:rsid w:val="00835B05"/>
    <w:rsid w:val="00835F59"/>
    <w:rsid w:val="00836567"/>
    <w:rsid w:val="00836735"/>
    <w:rsid w:val="0083693D"/>
    <w:rsid w:val="008369E7"/>
    <w:rsid w:val="0084033A"/>
    <w:rsid w:val="0084041B"/>
    <w:rsid w:val="00840525"/>
    <w:rsid w:val="00840587"/>
    <w:rsid w:val="0084114B"/>
    <w:rsid w:val="0084157F"/>
    <w:rsid w:val="00841A8C"/>
    <w:rsid w:val="008420D3"/>
    <w:rsid w:val="00842470"/>
    <w:rsid w:val="0084263C"/>
    <w:rsid w:val="008426AA"/>
    <w:rsid w:val="00842D30"/>
    <w:rsid w:val="00843B69"/>
    <w:rsid w:val="00843D44"/>
    <w:rsid w:val="00844162"/>
    <w:rsid w:val="008445E3"/>
    <w:rsid w:val="00844A94"/>
    <w:rsid w:val="00844AC6"/>
    <w:rsid w:val="00844E9F"/>
    <w:rsid w:val="00846090"/>
    <w:rsid w:val="0084687B"/>
    <w:rsid w:val="00846A36"/>
    <w:rsid w:val="00846F6A"/>
    <w:rsid w:val="008501AE"/>
    <w:rsid w:val="00850784"/>
    <w:rsid w:val="00850973"/>
    <w:rsid w:val="00850BA0"/>
    <w:rsid w:val="0085116B"/>
    <w:rsid w:val="00851B19"/>
    <w:rsid w:val="00851CA7"/>
    <w:rsid w:val="00851F64"/>
    <w:rsid w:val="008525E2"/>
    <w:rsid w:val="008533DE"/>
    <w:rsid w:val="008536DC"/>
    <w:rsid w:val="00854113"/>
    <w:rsid w:val="0085461E"/>
    <w:rsid w:val="0085501E"/>
    <w:rsid w:val="0085565B"/>
    <w:rsid w:val="00855785"/>
    <w:rsid w:val="0085654A"/>
    <w:rsid w:val="00856833"/>
    <w:rsid w:val="00857376"/>
    <w:rsid w:val="00857977"/>
    <w:rsid w:val="00857E26"/>
    <w:rsid w:val="00860400"/>
    <w:rsid w:val="00860989"/>
    <w:rsid w:val="0086229E"/>
    <w:rsid w:val="00862915"/>
    <w:rsid w:val="00862BE3"/>
    <w:rsid w:val="00864215"/>
    <w:rsid w:val="0086437A"/>
    <w:rsid w:val="00865337"/>
    <w:rsid w:val="00865D00"/>
    <w:rsid w:val="008667A1"/>
    <w:rsid w:val="00870026"/>
    <w:rsid w:val="008700E1"/>
    <w:rsid w:val="00870728"/>
    <w:rsid w:val="00870764"/>
    <w:rsid w:val="0087227C"/>
    <w:rsid w:val="008729E8"/>
    <w:rsid w:val="00872ABC"/>
    <w:rsid w:val="00873A8A"/>
    <w:rsid w:val="008740AA"/>
    <w:rsid w:val="008741A3"/>
    <w:rsid w:val="00874906"/>
    <w:rsid w:val="00875BF2"/>
    <w:rsid w:val="008769C6"/>
    <w:rsid w:val="00876E6D"/>
    <w:rsid w:val="00876F49"/>
    <w:rsid w:val="00881038"/>
    <w:rsid w:val="008813C1"/>
    <w:rsid w:val="00881854"/>
    <w:rsid w:val="0088191C"/>
    <w:rsid w:val="00882176"/>
    <w:rsid w:val="008821B1"/>
    <w:rsid w:val="00882552"/>
    <w:rsid w:val="00882C26"/>
    <w:rsid w:val="008830BE"/>
    <w:rsid w:val="00883213"/>
    <w:rsid w:val="008834CD"/>
    <w:rsid w:val="00883A5F"/>
    <w:rsid w:val="00885E99"/>
    <w:rsid w:val="008860F7"/>
    <w:rsid w:val="00886B28"/>
    <w:rsid w:val="0088776D"/>
    <w:rsid w:val="00887BD4"/>
    <w:rsid w:val="008900A9"/>
    <w:rsid w:val="008902EA"/>
    <w:rsid w:val="00890D43"/>
    <w:rsid w:val="0089132A"/>
    <w:rsid w:val="00891EC4"/>
    <w:rsid w:val="00892562"/>
    <w:rsid w:val="00892788"/>
    <w:rsid w:val="008943E5"/>
    <w:rsid w:val="0089475E"/>
    <w:rsid w:val="008947DC"/>
    <w:rsid w:val="00895613"/>
    <w:rsid w:val="00895D5E"/>
    <w:rsid w:val="0089639D"/>
    <w:rsid w:val="008964AA"/>
    <w:rsid w:val="008979EF"/>
    <w:rsid w:val="00897C27"/>
    <w:rsid w:val="00897F0D"/>
    <w:rsid w:val="008A034F"/>
    <w:rsid w:val="008A10D9"/>
    <w:rsid w:val="008A1395"/>
    <w:rsid w:val="008A1602"/>
    <w:rsid w:val="008A1BED"/>
    <w:rsid w:val="008A1D8A"/>
    <w:rsid w:val="008A213C"/>
    <w:rsid w:val="008A26EC"/>
    <w:rsid w:val="008A28F1"/>
    <w:rsid w:val="008A3BF9"/>
    <w:rsid w:val="008A4947"/>
    <w:rsid w:val="008A52BB"/>
    <w:rsid w:val="008A5D33"/>
    <w:rsid w:val="008A70F2"/>
    <w:rsid w:val="008B035C"/>
    <w:rsid w:val="008B04E8"/>
    <w:rsid w:val="008B0922"/>
    <w:rsid w:val="008B0AE1"/>
    <w:rsid w:val="008B0BE4"/>
    <w:rsid w:val="008B1AF3"/>
    <w:rsid w:val="008B21BE"/>
    <w:rsid w:val="008B2591"/>
    <w:rsid w:val="008B281C"/>
    <w:rsid w:val="008B2B79"/>
    <w:rsid w:val="008B2C74"/>
    <w:rsid w:val="008B2DC2"/>
    <w:rsid w:val="008B49AF"/>
    <w:rsid w:val="008B56CC"/>
    <w:rsid w:val="008B67E6"/>
    <w:rsid w:val="008B6EB2"/>
    <w:rsid w:val="008B7712"/>
    <w:rsid w:val="008B785B"/>
    <w:rsid w:val="008C0900"/>
    <w:rsid w:val="008C162A"/>
    <w:rsid w:val="008C1848"/>
    <w:rsid w:val="008C1A8B"/>
    <w:rsid w:val="008C2A40"/>
    <w:rsid w:val="008C337F"/>
    <w:rsid w:val="008C39F3"/>
    <w:rsid w:val="008C541F"/>
    <w:rsid w:val="008C5560"/>
    <w:rsid w:val="008C5CA8"/>
    <w:rsid w:val="008C5D93"/>
    <w:rsid w:val="008C60D6"/>
    <w:rsid w:val="008C63B3"/>
    <w:rsid w:val="008C6865"/>
    <w:rsid w:val="008C6D98"/>
    <w:rsid w:val="008C6DA7"/>
    <w:rsid w:val="008C717E"/>
    <w:rsid w:val="008C7360"/>
    <w:rsid w:val="008D01CF"/>
    <w:rsid w:val="008D0576"/>
    <w:rsid w:val="008D0863"/>
    <w:rsid w:val="008D0867"/>
    <w:rsid w:val="008D0A14"/>
    <w:rsid w:val="008D1A61"/>
    <w:rsid w:val="008D1D16"/>
    <w:rsid w:val="008D1E72"/>
    <w:rsid w:val="008D20FB"/>
    <w:rsid w:val="008D26F4"/>
    <w:rsid w:val="008D29A7"/>
    <w:rsid w:val="008D2D7A"/>
    <w:rsid w:val="008D2F73"/>
    <w:rsid w:val="008D3359"/>
    <w:rsid w:val="008D42A2"/>
    <w:rsid w:val="008D45A8"/>
    <w:rsid w:val="008D4CAA"/>
    <w:rsid w:val="008D53BC"/>
    <w:rsid w:val="008D5FAF"/>
    <w:rsid w:val="008D6254"/>
    <w:rsid w:val="008D6EF6"/>
    <w:rsid w:val="008D7716"/>
    <w:rsid w:val="008D7744"/>
    <w:rsid w:val="008D7CB2"/>
    <w:rsid w:val="008D7DA7"/>
    <w:rsid w:val="008D7E0F"/>
    <w:rsid w:val="008D7FCE"/>
    <w:rsid w:val="008E0352"/>
    <w:rsid w:val="008E08C1"/>
    <w:rsid w:val="008E09B1"/>
    <w:rsid w:val="008E09F3"/>
    <w:rsid w:val="008E269B"/>
    <w:rsid w:val="008E32DA"/>
    <w:rsid w:val="008E3935"/>
    <w:rsid w:val="008E3A3C"/>
    <w:rsid w:val="008E432F"/>
    <w:rsid w:val="008E44DE"/>
    <w:rsid w:val="008E4D80"/>
    <w:rsid w:val="008E4ECD"/>
    <w:rsid w:val="008E5703"/>
    <w:rsid w:val="008E59BA"/>
    <w:rsid w:val="008E5CB1"/>
    <w:rsid w:val="008E5D2A"/>
    <w:rsid w:val="008E60CD"/>
    <w:rsid w:val="008E6B51"/>
    <w:rsid w:val="008E7020"/>
    <w:rsid w:val="008E7098"/>
    <w:rsid w:val="008F0C40"/>
    <w:rsid w:val="008F1832"/>
    <w:rsid w:val="008F1D72"/>
    <w:rsid w:val="008F2067"/>
    <w:rsid w:val="008F2715"/>
    <w:rsid w:val="008F2DDA"/>
    <w:rsid w:val="008F33C7"/>
    <w:rsid w:val="008F4352"/>
    <w:rsid w:val="008F49CD"/>
    <w:rsid w:val="008F4D7C"/>
    <w:rsid w:val="008F531C"/>
    <w:rsid w:val="0090060A"/>
    <w:rsid w:val="00900C00"/>
    <w:rsid w:val="009015C4"/>
    <w:rsid w:val="00901AF3"/>
    <w:rsid w:val="009028E2"/>
    <w:rsid w:val="00903750"/>
    <w:rsid w:val="00903C67"/>
    <w:rsid w:val="00903ED3"/>
    <w:rsid w:val="009049D0"/>
    <w:rsid w:val="0090517E"/>
    <w:rsid w:val="00906146"/>
    <w:rsid w:val="009066EF"/>
    <w:rsid w:val="00906C28"/>
    <w:rsid w:val="00907589"/>
    <w:rsid w:val="00907E33"/>
    <w:rsid w:val="009100F1"/>
    <w:rsid w:val="009104D4"/>
    <w:rsid w:val="009131D9"/>
    <w:rsid w:val="00913474"/>
    <w:rsid w:val="00914EEC"/>
    <w:rsid w:val="0091533E"/>
    <w:rsid w:val="009153EE"/>
    <w:rsid w:val="00915666"/>
    <w:rsid w:val="00916388"/>
    <w:rsid w:val="009167CA"/>
    <w:rsid w:val="00916968"/>
    <w:rsid w:val="00916A05"/>
    <w:rsid w:val="00916A6F"/>
    <w:rsid w:val="00917468"/>
    <w:rsid w:val="009175AE"/>
    <w:rsid w:val="009176AE"/>
    <w:rsid w:val="0091790A"/>
    <w:rsid w:val="00917A21"/>
    <w:rsid w:val="009201DF"/>
    <w:rsid w:val="00920251"/>
    <w:rsid w:val="00920767"/>
    <w:rsid w:val="0092142D"/>
    <w:rsid w:val="00921F8F"/>
    <w:rsid w:val="00922CD5"/>
    <w:rsid w:val="00922FA4"/>
    <w:rsid w:val="0092306C"/>
    <w:rsid w:val="00923371"/>
    <w:rsid w:val="00923936"/>
    <w:rsid w:val="00924975"/>
    <w:rsid w:val="00924B3F"/>
    <w:rsid w:val="00924B4B"/>
    <w:rsid w:val="00924B67"/>
    <w:rsid w:val="00925D87"/>
    <w:rsid w:val="00926423"/>
    <w:rsid w:val="00926ADF"/>
    <w:rsid w:val="00926C54"/>
    <w:rsid w:val="00927DCE"/>
    <w:rsid w:val="00927E23"/>
    <w:rsid w:val="00930768"/>
    <w:rsid w:val="00930DB3"/>
    <w:rsid w:val="00930E91"/>
    <w:rsid w:val="00930EEF"/>
    <w:rsid w:val="0093111E"/>
    <w:rsid w:val="00931516"/>
    <w:rsid w:val="00931930"/>
    <w:rsid w:val="00932AD8"/>
    <w:rsid w:val="00932BD3"/>
    <w:rsid w:val="00934AC6"/>
    <w:rsid w:val="009359A4"/>
    <w:rsid w:val="00935F04"/>
    <w:rsid w:val="00936743"/>
    <w:rsid w:val="009368A5"/>
    <w:rsid w:val="00936BFA"/>
    <w:rsid w:val="00937153"/>
    <w:rsid w:val="00937539"/>
    <w:rsid w:val="009375F3"/>
    <w:rsid w:val="00940061"/>
    <w:rsid w:val="0094006D"/>
    <w:rsid w:val="00940770"/>
    <w:rsid w:val="00940E16"/>
    <w:rsid w:val="009412EA"/>
    <w:rsid w:val="009421F3"/>
    <w:rsid w:val="00942898"/>
    <w:rsid w:val="0094312E"/>
    <w:rsid w:val="00943E8B"/>
    <w:rsid w:val="00944BBE"/>
    <w:rsid w:val="00944F96"/>
    <w:rsid w:val="00945A48"/>
    <w:rsid w:val="00945C33"/>
    <w:rsid w:val="0094672E"/>
    <w:rsid w:val="00946810"/>
    <w:rsid w:val="00946A4A"/>
    <w:rsid w:val="00946AF9"/>
    <w:rsid w:val="00946B37"/>
    <w:rsid w:val="0094719E"/>
    <w:rsid w:val="00950A5C"/>
    <w:rsid w:val="00951499"/>
    <w:rsid w:val="009518E5"/>
    <w:rsid w:val="009519BA"/>
    <w:rsid w:val="00952A27"/>
    <w:rsid w:val="00952C60"/>
    <w:rsid w:val="0095321D"/>
    <w:rsid w:val="009537C0"/>
    <w:rsid w:val="00953816"/>
    <w:rsid w:val="00953D93"/>
    <w:rsid w:val="00954376"/>
    <w:rsid w:val="0095490D"/>
    <w:rsid w:val="00955681"/>
    <w:rsid w:val="009557A6"/>
    <w:rsid w:val="0095590F"/>
    <w:rsid w:val="009559BA"/>
    <w:rsid w:val="00955F46"/>
    <w:rsid w:val="0095681A"/>
    <w:rsid w:val="00956876"/>
    <w:rsid w:val="00957D6D"/>
    <w:rsid w:val="0096034B"/>
    <w:rsid w:val="00961510"/>
    <w:rsid w:val="009615D8"/>
    <w:rsid w:val="0096196E"/>
    <w:rsid w:val="009626B7"/>
    <w:rsid w:val="009631D4"/>
    <w:rsid w:val="0096379F"/>
    <w:rsid w:val="00963A2B"/>
    <w:rsid w:val="00963BA3"/>
    <w:rsid w:val="0096422F"/>
    <w:rsid w:val="0096444F"/>
    <w:rsid w:val="00964F7E"/>
    <w:rsid w:val="00966385"/>
    <w:rsid w:val="009664BA"/>
    <w:rsid w:val="0096691A"/>
    <w:rsid w:val="00966BEB"/>
    <w:rsid w:val="00966CC4"/>
    <w:rsid w:val="00966F7D"/>
    <w:rsid w:val="009674A6"/>
    <w:rsid w:val="0096791A"/>
    <w:rsid w:val="00967DA0"/>
    <w:rsid w:val="009703FE"/>
    <w:rsid w:val="00971425"/>
    <w:rsid w:val="00971D54"/>
    <w:rsid w:val="00971DF1"/>
    <w:rsid w:val="00972922"/>
    <w:rsid w:val="00972923"/>
    <w:rsid w:val="00972D0D"/>
    <w:rsid w:val="00972FE5"/>
    <w:rsid w:val="009734A9"/>
    <w:rsid w:val="00973B89"/>
    <w:rsid w:val="00975B4B"/>
    <w:rsid w:val="00975CC1"/>
    <w:rsid w:val="00975F57"/>
    <w:rsid w:val="009760B8"/>
    <w:rsid w:val="00976979"/>
    <w:rsid w:val="00976B04"/>
    <w:rsid w:val="00977AD4"/>
    <w:rsid w:val="00980433"/>
    <w:rsid w:val="00980550"/>
    <w:rsid w:val="009807EB"/>
    <w:rsid w:val="00980D76"/>
    <w:rsid w:val="00981250"/>
    <w:rsid w:val="009813FC"/>
    <w:rsid w:val="009814F0"/>
    <w:rsid w:val="00981A9D"/>
    <w:rsid w:val="00981AF1"/>
    <w:rsid w:val="00981BB7"/>
    <w:rsid w:val="00982605"/>
    <w:rsid w:val="00982B39"/>
    <w:rsid w:val="00982D35"/>
    <w:rsid w:val="00983160"/>
    <w:rsid w:val="0098369D"/>
    <w:rsid w:val="009848BC"/>
    <w:rsid w:val="00986AF4"/>
    <w:rsid w:val="00986C0E"/>
    <w:rsid w:val="00986EA5"/>
    <w:rsid w:val="00987764"/>
    <w:rsid w:val="00987911"/>
    <w:rsid w:val="00987A78"/>
    <w:rsid w:val="00990410"/>
    <w:rsid w:val="00990A14"/>
    <w:rsid w:val="00990E22"/>
    <w:rsid w:val="009921BA"/>
    <w:rsid w:val="009923A3"/>
    <w:rsid w:val="0099587E"/>
    <w:rsid w:val="00995A34"/>
    <w:rsid w:val="00996913"/>
    <w:rsid w:val="00997AD0"/>
    <w:rsid w:val="009A01F2"/>
    <w:rsid w:val="009A0F8D"/>
    <w:rsid w:val="009A1CD0"/>
    <w:rsid w:val="009A2DB2"/>
    <w:rsid w:val="009A37D1"/>
    <w:rsid w:val="009A3E6F"/>
    <w:rsid w:val="009A434A"/>
    <w:rsid w:val="009A450A"/>
    <w:rsid w:val="009A4771"/>
    <w:rsid w:val="009A5154"/>
    <w:rsid w:val="009A53A4"/>
    <w:rsid w:val="009A5BA5"/>
    <w:rsid w:val="009A6247"/>
    <w:rsid w:val="009A6D43"/>
    <w:rsid w:val="009A6EC3"/>
    <w:rsid w:val="009A78C8"/>
    <w:rsid w:val="009A7CFF"/>
    <w:rsid w:val="009B088B"/>
    <w:rsid w:val="009B0CFF"/>
    <w:rsid w:val="009B0E69"/>
    <w:rsid w:val="009B100A"/>
    <w:rsid w:val="009B112C"/>
    <w:rsid w:val="009B13D4"/>
    <w:rsid w:val="009B18F8"/>
    <w:rsid w:val="009B1D6D"/>
    <w:rsid w:val="009B2269"/>
    <w:rsid w:val="009B2396"/>
    <w:rsid w:val="009B274F"/>
    <w:rsid w:val="009B3714"/>
    <w:rsid w:val="009B4529"/>
    <w:rsid w:val="009B45D4"/>
    <w:rsid w:val="009B5979"/>
    <w:rsid w:val="009B6BFB"/>
    <w:rsid w:val="009B6F9C"/>
    <w:rsid w:val="009B781B"/>
    <w:rsid w:val="009B7A76"/>
    <w:rsid w:val="009B7BA5"/>
    <w:rsid w:val="009B7E10"/>
    <w:rsid w:val="009B7ED9"/>
    <w:rsid w:val="009C011F"/>
    <w:rsid w:val="009C12C4"/>
    <w:rsid w:val="009C1600"/>
    <w:rsid w:val="009C2B3E"/>
    <w:rsid w:val="009C31C7"/>
    <w:rsid w:val="009C3D53"/>
    <w:rsid w:val="009C3E98"/>
    <w:rsid w:val="009C3FFD"/>
    <w:rsid w:val="009C40C1"/>
    <w:rsid w:val="009C4126"/>
    <w:rsid w:val="009C4BBA"/>
    <w:rsid w:val="009C5203"/>
    <w:rsid w:val="009C532F"/>
    <w:rsid w:val="009C5CBD"/>
    <w:rsid w:val="009C6AD8"/>
    <w:rsid w:val="009C72E4"/>
    <w:rsid w:val="009C75D9"/>
    <w:rsid w:val="009C783A"/>
    <w:rsid w:val="009D074F"/>
    <w:rsid w:val="009D0F5D"/>
    <w:rsid w:val="009D1B54"/>
    <w:rsid w:val="009D22E2"/>
    <w:rsid w:val="009D2514"/>
    <w:rsid w:val="009D2A3B"/>
    <w:rsid w:val="009D2F2C"/>
    <w:rsid w:val="009D33BF"/>
    <w:rsid w:val="009D3771"/>
    <w:rsid w:val="009D44D2"/>
    <w:rsid w:val="009D4D11"/>
    <w:rsid w:val="009D4D47"/>
    <w:rsid w:val="009D56E3"/>
    <w:rsid w:val="009D56F6"/>
    <w:rsid w:val="009D5E72"/>
    <w:rsid w:val="009D6169"/>
    <w:rsid w:val="009D6CAF"/>
    <w:rsid w:val="009D7270"/>
    <w:rsid w:val="009D798D"/>
    <w:rsid w:val="009E0115"/>
    <w:rsid w:val="009E0188"/>
    <w:rsid w:val="009E0496"/>
    <w:rsid w:val="009E05EA"/>
    <w:rsid w:val="009E0973"/>
    <w:rsid w:val="009E19FB"/>
    <w:rsid w:val="009E20EF"/>
    <w:rsid w:val="009E2135"/>
    <w:rsid w:val="009E3F2E"/>
    <w:rsid w:val="009E44DB"/>
    <w:rsid w:val="009E4A45"/>
    <w:rsid w:val="009E5253"/>
    <w:rsid w:val="009E5813"/>
    <w:rsid w:val="009E5855"/>
    <w:rsid w:val="009E6208"/>
    <w:rsid w:val="009E6212"/>
    <w:rsid w:val="009E64EA"/>
    <w:rsid w:val="009E6923"/>
    <w:rsid w:val="009E6DE2"/>
    <w:rsid w:val="009E7074"/>
    <w:rsid w:val="009E7542"/>
    <w:rsid w:val="009F07BC"/>
    <w:rsid w:val="009F0F11"/>
    <w:rsid w:val="009F1F22"/>
    <w:rsid w:val="009F252E"/>
    <w:rsid w:val="009F253E"/>
    <w:rsid w:val="009F27CC"/>
    <w:rsid w:val="009F3F84"/>
    <w:rsid w:val="009F421C"/>
    <w:rsid w:val="009F4E60"/>
    <w:rsid w:val="009F5E2E"/>
    <w:rsid w:val="009F681A"/>
    <w:rsid w:val="009F687D"/>
    <w:rsid w:val="009F6F38"/>
    <w:rsid w:val="009F7749"/>
    <w:rsid w:val="009F77D9"/>
    <w:rsid w:val="00A0169F"/>
    <w:rsid w:val="00A01FF4"/>
    <w:rsid w:val="00A02B8B"/>
    <w:rsid w:val="00A03542"/>
    <w:rsid w:val="00A037D5"/>
    <w:rsid w:val="00A03A04"/>
    <w:rsid w:val="00A03E32"/>
    <w:rsid w:val="00A048E3"/>
    <w:rsid w:val="00A04A46"/>
    <w:rsid w:val="00A0551B"/>
    <w:rsid w:val="00A056FA"/>
    <w:rsid w:val="00A0582F"/>
    <w:rsid w:val="00A064BC"/>
    <w:rsid w:val="00A07203"/>
    <w:rsid w:val="00A07E5F"/>
    <w:rsid w:val="00A10769"/>
    <w:rsid w:val="00A10DCD"/>
    <w:rsid w:val="00A11482"/>
    <w:rsid w:val="00A1439E"/>
    <w:rsid w:val="00A14C14"/>
    <w:rsid w:val="00A14C70"/>
    <w:rsid w:val="00A1545F"/>
    <w:rsid w:val="00A15A66"/>
    <w:rsid w:val="00A169FA"/>
    <w:rsid w:val="00A2003B"/>
    <w:rsid w:val="00A2087E"/>
    <w:rsid w:val="00A20A4D"/>
    <w:rsid w:val="00A21184"/>
    <w:rsid w:val="00A21456"/>
    <w:rsid w:val="00A21578"/>
    <w:rsid w:val="00A21D0E"/>
    <w:rsid w:val="00A21D9C"/>
    <w:rsid w:val="00A22222"/>
    <w:rsid w:val="00A22EBD"/>
    <w:rsid w:val="00A23CCA"/>
    <w:rsid w:val="00A23DAD"/>
    <w:rsid w:val="00A249F5"/>
    <w:rsid w:val="00A25F31"/>
    <w:rsid w:val="00A265BE"/>
    <w:rsid w:val="00A26AFE"/>
    <w:rsid w:val="00A271EA"/>
    <w:rsid w:val="00A30103"/>
    <w:rsid w:val="00A303E1"/>
    <w:rsid w:val="00A306E7"/>
    <w:rsid w:val="00A3074B"/>
    <w:rsid w:val="00A312B6"/>
    <w:rsid w:val="00A32067"/>
    <w:rsid w:val="00A32646"/>
    <w:rsid w:val="00A33D29"/>
    <w:rsid w:val="00A34479"/>
    <w:rsid w:val="00A34716"/>
    <w:rsid w:val="00A3490D"/>
    <w:rsid w:val="00A34C12"/>
    <w:rsid w:val="00A35B0C"/>
    <w:rsid w:val="00A35FDB"/>
    <w:rsid w:val="00A36085"/>
    <w:rsid w:val="00A360DB"/>
    <w:rsid w:val="00A366CF"/>
    <w:rsid w:val="00A369C1"/>
    <w:rsid w:val="00A36ED9"/>
    <w:rsid w:val="00A40A02"/>
    <w:rsid w:val="00A417EF"/>
    <w:rsid w:val="00A4256F"/>
    <w:rsid w:val="00A429DF"/>
    <w:rsid w:val="00A42F6A"/>
    <w:rsid w:val="00A43287"/>
    <w:rsid w:val="00A44CBD"/>
    <w:rsid w:val="00A44E47"/>
    <w:rsid w:val="00A453D0"/>
    <w:rsid w:val="00A45ABA"/>
    <w:rsid w:val="00A466DE"/>
    <w:rsid w:val="00A46DCF"/>
    <w:rsid w:val="00A46FB9"/>
    <w:rsid w:val="00A4715C"/>
    <w:rsid w:val="00A47462"/>
    <w:rsid w:val="00A47C3C"/>
    <w:rsid w:val="00A50950"/>
    <w:rsid w:val="00A514DE"/>
    <w:rsid w:val="00A51829"/>
    <w:rsid w:val="00A51A8E"/>
    <w:rsid w:val="00A52D91"/>
    <w:rsid w:val="00A53277"/>
    <w:rsid w:val="00A54433"/>
    <w:rsid w:val="00A54A48"/>
    <w:rsid w:val="00A55276"/>
    <w:rsid w:val="00A5626E"/>
    <w:rsid w:val="00A56755"/>
    <w:rsid w:val="00A57830"/>
    <w:rsid w:val="00A601EA"/>
    <w:rsid w:val="00A60425"/>
    <w:rsid w:val="00A61323"/>
    <w:rsid w:val="00A614DE"/>
    <w:rsid w:val="00A61AFA"/>
    <w:rsid w:val="00A61BD2"/>
    <w:rsid w:val="00A61F06"/>
    <w:rsid w:val="00A6230F"/>
    <w:rsid w:val="00A658C1"/>
    <w:rsid w:val="00A66E94"/>
    <w:rsid w:val="00A66F4D"/>
    <w:rsid w:val="00A67B3A"/>
    <w:rsid w:val="00A67EC0"/>
    <w:rsid w:val="00A7052F"/>
    <w:rsid w:val="00A706DD"/>
    <w:rsid w:val="00A70D3E"/>
    <w:rsid w:val="00A7111D"/>
    <w:rsid w:val="00A719B3"/>
    <w:rsid w:val="00A71DB3"/>
    <w:rsid w:val="00A72558"/>
    <w:rsid w:val="00A7268A"/>
    <w:rsid w:val="00A72B38"/>
    <w:rsid w:val="00A72BF1"/>
    <w:rsid w:val="00A73658"/>
    <w:rsid w:val="00A73756"/>
    <w:rsid w:val="00A73B1C"/>
    <w:rsid w:val="00A74F43"/>
    <w:rsid w:val="00A7542C"/>
    <w:rsid w:val="00A75D19"/>
    <w:rsid w:val="00A76969"/>
    <w:rsid w:val="00A76C29"/>
    <w:rsid w:val="00A77F44"/>
    <w:rsid w:val="00A8015A"/>
    <w:rsid w:val="00A80F9E"/>
    <w:rsid w:val="00A81498"/>
    <w:rsid w:val="00A8179A"/>
    <w:rsid w:val="00A81E6C"/>
    <w:rsid w:val="00A82294"/>
    <w:rsid w:val="00A827E9"/>
    <w:rsid w:val="00A8286B"/>
    <w:rsid w:val="00A82AD5"/>
    <w:rsid w:val="00A83983"/>
    <w:rsid w:val="00A83999"/>
    <w:rsid w:val="00A84809"/>
    <w:rsid w:val="00A85206"/>
    <w:rsid w:val="00A85B58"/>
    <w:rsid w:val="00A85CE8"/>
    <w:rsid w:val="00A862C8"/>
    <w:rsid w:val="00A86F17"/>
    <w:rsid w:val="00A878C3"/>
    <w:rsid w:val="00A87C82"/>
    <w:rsid w:val="00A87D22"/>
    <w:rsid w:val="00A9005A"/>
    <w:rsid w:val="00A90496"/>
    <w:rsid w:val="00A90B8B"/>
    <w:rsid w:val="00A913C2"/>
    <w:rsid w:val="00A91617"/>
    <w:rsid w:val="00A91772"/>
    <w:rsid w:val="00A91846"/>
    <w:rsid w:val="00A92157"/>
    <w:rsid w:val="00A9221D"/>
    <w:rsid w:val="00A92616"/>
    <w:rsid w:val="00A92837"/>
    <w:rsid w:val="00A9383E"/>
    <w:rsid w:val="00A94917"/>
    <w:rsid w:val="00A952D1"/>
    <w:rsid w:val="00A95351"/>
    <w:rsid w:val="00A954E3"/>
    <w:rsid w:val="00A9598A"/>
    <w:rsid w:val="00A9691A"/>
    <w:rsid w:val="00A969DF"/>
    <w:rsid w:val="00A96EB3"/>
    <w:rsid w:val="00A971A5"/>
    <w:rsid w:val="00A97966"/>
    <w:rsid w:val="00A97A02"/>
    <w:rsid w:val="00AA010F"/>
    <w:rsid w:val="00AA098C"/>
    <w:rsid w:val="00AA0F19"/>
    <w:rsid w:val="00AA10A9"/>
    <w:rsid w:val="00AA148A"/>
    <w:rsid w:val="00AA1A2F"/>
    <w:rsid w:val="00AA1E1B"/>
    <w:rsid w:val="00AA27E7"/>
    <w:rsid w:val="00AA3EE1"/>
    <w:rsid w:val="00AA470D"/>
    <w:rsid w:val="00AA4B98"/>
    <w:rsid w:val="00AA4CEB"/>
    <w:rsid w:val="00AA509E"/>
    <w:rsid w:val="00AA6231"/>
    <w:rsid w:val="00AA6570"/>
    <w:rsid w:val="00AA6991"/>
    <w:rsid w:val="00AA6FB5"/>
    <w:rsid w:val="00AA780C"/>
    <w:rsid w:val="00AB0995"/>
    <w:rsid w:val="00AB0CDB"/>
    <w:rsid w:val="00AB180B"/>
    <w:rsid w:val="00AB2396"/>
    <w:rsid w:val="00AB2452"/>
    <w:rsid w:val="00AB2C40"/>
    <w:rsid w:val="00AB2C47"/>
    <w:rsid w:val="00AB34BE"/>
    <w:rsid w:val="00AB3905"/>
    <w:rsid w:val="00AB3952"/>
    <w:rsid w:val="00AB3C78"/>
    <w:rsid w:val="00AB3F78"/>
    <w:rsid w:val="00AB416D"/>
    <w:rsid w:val="00AB4535"/>
    <w:rsid w:val="00AB4B29"/>
    <w:rsid w:val="00AB4B5E"/>
    <w:rsid w:val="00AB559B"/>
    <w:rsid w:val="00AB7025"/>
    <w:rsid w:val="00AB7282"/>
    <w:rsid w:val="00AB757E"/>
    <w:rsid w:val="00AB7BF0"/>
    <w:rsid w:val="00AC02D6"/>
    <w:rsid w:val="00AC102F"/>
    <w:rsid w:val="00AC1493"/>
    <w:rsid w:val="00AC157A"/>
    <w:rsid w:val="00AC1A7D"/>
    <w:rsid w:val="00AC26C5"/>
    <w:rsid w:val="00AC36A7"/>
    <w:rsid w:val="00AC470B"/>
    <w:rsid w:val="00AC5113"/>
    <w:rsid w:val="00AC51D6"/>
    <w:rsid w:val="00AC52D2"/>
    <w:rsid w:val="00AC5F0A"/>
    <w:rsid w:val="00AC60BD"/>
    <w:rsid w:val="00AC6250"/>
    <w:rsid w:val="00AC6B72"/>
    <w:rsid w:val="00AC730C"/>
    <w:rsid w:val="00AC75D0"/>
    <w:rsid w:val="00AC7EA3"/>
    <w:rsid w:val="00AD049E"/>
    <w:rsid w:val="00AD07FF"/>
    <w:rsid w:val="00AD1155"/>
    <w:rsid w:val="00AD1FBF"/>
    <w:rsid w:val="00AD28A3"/>
    <w:rsid w:val="00AD2BB8"/>
    <w:rsid w:val="00AD31CC"/>
    <w:rsid w:val="00AD3E73"/>
    <w:rsid w:val="00AD47D2"/>
    <w:rsid w:val="00AD48DF"/>
    <w:rsid w:val="00AD51A0"/>
    <w:rsid w:val="00AD56B3"/>
    <w:rsid w:val="00AD6E8C"/>
    <w:rsid w:val="00AD6F11"/>
    <w:rsid w:val="00AD6F49"/>
    <w:rsid w:val="00AD7BA7"/>
    <w:rsid w:val="00AE1098"/>
    <w:rsid w:val="00AE1953"/>
    <w:rsid w:val="00AE1AD6"/>
    <w:rsid w:val="00AE2731"/>
    <w:rsid w:val="00AE34BA"/>
    <w:rsid w:val="00AE4B97"/>
    <w:rsid w:val="00AE53E7"/>
    <w:rsid w:val="00AE5586"/>
    <w:rsid w:val="00AE56FC"/>
    <w:rsid w:val="00AE6561"/>
    <w:rsid w:val="00AE6A3E"/>
    <w:rsid w:val="00AF08FC"/>
    <w:rsid w:val="00AF1448"/>
    <w:rsid w:val="00AF1CE7"/>
    <w:rsid w:val="00AF27E2"/>
    <w:rsid w:val="00AF28BF"/>
    <w:rsid w:val="00AF370F"/>
    <w:rsid w:val="00AF39BC"/>
    <w:rsid w:val="00AF3D65"/>
    <w:rsid w:val="00AF48FC"/>
    <w:rsid w:val="00AF4C58"/>
    <w:rsid w:val="00AF601C"/>
    <w:rsid w:val="00AF62C8"/>
    <w:rsid w:val="00AF65DA"/>
    <w:rsid w:val="00AF675F"/>
    <w:rsid w:val="00AF7737"/>
    <w:rsid w:val="00AF7A50"/>
    <w:rsid w:val="00AF7AE1"/>
    <w:rsid w:val="00AF7D70"/>
    <w:rsid w:val="00AF7E3B"/>
    <w:rsid w:val="00B001B7"/>
    <w:rsid w:val="00B0097F"/>
    <w:rsid w:val="00B025F0"/>
    <w:rsid w:val="00B03EB9"/>
    <w:rsid w:val="00B0489C"/>
    <w:rsid w:val="00B04C26"/>
    <w:rsid w:val="00B04F8F"/>
    <w:rsid w:val="00B054F4"/>
    <w:rsid w:val="00B055A7"/>
    <w:rsid w:val="00B059E3"/>
    <w:rsid w:val="00B064F2"/>
    <w:rsid w:val="00B073D4"/>
    <w:rsid w:val="00B07B11"/>
    <w:rsid w:val="00B07C3A"/>
    <w:rsid w:val="00B10014"/>
    <w:rsid w:val="00B10A1D"/>
    <w:rsid w:val="00B11AF0"/>
    <w:rsid w:val="00B12199"/>
    <w:rsid w:val="00B123DE"/>
    <w:rsid w:val="00B12CB1"/>
    <w:rsid w:val="00B13CC7"/>
    <w:rsid w:val="00B13F77"/>
    <w:rsid w:val="00B14D73"/>
    <w:rsid w:val="00B158C4"/>
    <w:rsid w:val="00B15A14"/>
    <w:rsid w:val="00B15C10"/>
    <w:rsid w:val="00B16641"/>
    <w:rsid w:val="00B1755D"/>
    <w:rsid w:val="00B177FA"/>
    <w:rsid w:val="00B17A9E"/>
    <w:rsid w:val="00B17D4F"/>
    <w:rsid w:val="00B17FF2"/>
    <w:rsid w:val="00B2092A"/>
    <w:rsid w:val="00B214DA"/>
    <w:rsid w:val="00B214EF"/>
    <w:rsid w:val="00B21F2B"/>
    <w:rsid w:val="00B22599"/>
    <w:rsid w:val="00B228F8"/>
    <w:rsid w:val="00B22967"/>
    <w:rsid w:val="00B24DC4"/>
    <w:rsid w:val="00B25203"/>
    <w:rsid w:val="00B259A9"/>
    <w:rsid w:val="00B25D0C"/>
    <w:rsid w:val="00B26F0E"/>
    <w:rsid w:val="00B3049E"/>
    <w:rsid w:val="00B30B8E"/>
    <w:rsid w:val="00B30DC7"/>
    <w:rsid w:val="00B314C5"/>
    <w:rsid w:val="00B32378"/>
    <w:rsid w:val="00B324B4"/>
    <w:rsid w:val="00B327F8"/>
    <w:rsid w:val="00B32C34"/>
    <w:rsid w:val="00B3322B"/>
    <w:rsid w:val="00B33234"/>
    <w:rsid w:val="00B33ABC"/>
    <w:rsid w:val="00B33DC0"/>
    <w:rsid w:val="00B34A72"/>
    <w:rsid w:val="00B34D87"/>
    <w:rsid w:val="00B34EE6"/>
    <w:rsid w:val="00B364F3"/>
    <w:rsid w:val="00B36C93"/>
    <w:rsid w:val="00B373C0"/>
    <w:rsid w:val="00B37867"/>
    <w:rsid w:val="00B37A01"/>
    <w:rsid w:val="00B37A2B"/>
    <w:rsid w:val="00B4044B"/>
    <w:rsid w:val="00B40964"/>
    <w:rsid w:val="00B413F5"/>
    <w:rsid w:val="00B422BB"/>
    <w:rsid w:val="00B42415"/>
    <w:rsid w:val="00B426D8"/>
    <w:rsid w:val="00B43D53"/>
    <w:rsid w:val="00B4438E"/>
    <w:rsid w:val="00B44587"/>
    <w:rsid w:val="00B4459F"/>
    <w:rsid w:val="00B44B62"/>
    <w:rsid w:val="00B44CCC"/>
    <w:rsid w:val="00B469CE"/>
    <w:rsid w:val="00B46C9A"/>
    <w:rsid w:val="00B47908"/>
    <w:rsid w:val="00B47958"/>
    <w:rsid w:val="00B50762"/>
    <w:rsid w:val="00B5111B"/>
    <w:rsid w:val="00B51F38"/>
    <w:rsid w:val="00B523FA"/>
    <w:rsid w:val="00B52F16"/>
    <w:rsid w:val="00B534F3"/>
    <w:rsid w:val="00B535AE"/>
    <w:rsid w:val="00B53A33"/>
    <w:rsid w:val="00B54223"/>
    <w:rsid w:val="00B545A0"/>
    <w:rsid w:val="00B5488A"/>
    <w:rsid w:val="00B55D68"/>
    <w:rsid w:val="00B55F01"/>
    <w:rsid w:val="00B56AB5"/>
    <w:rsid w:val="00B56B6E"/>
    <w:rsid w:val="00B579D6"/>
    <w:rsid w:val="00B57B10"/>
    <w:rsid w:val="00B57FCA"/>
    <w:rsid w:val="00B602A9"/>
    <w:rsid w:val="00B61B26"/>
    <w:rsid w:val="00B61F8B"/>
    <w:rsid w:val="00B61F99"/>
    <w:rsid w:val="00B62744"/>
    <w:rsid w:val="00B634DD"/>
    <w:rsid w:val="00B63CE6"/>
    <w:rsid w:val="00B63F79"/>
    <w:rsid w:val="00B6599C"/>
    <w:rsid w:val="00B65BF8"/>
    <w:rsid w:val="00B66EFE"/>
    <w:rsid w:val="00B67864"/>
    <w:rsid w:val="00B714CC"/>
    <w:rsid w:val="00B71EEE"/>
    <w:rsid w:val="00B7369F"/>
    <w:rsid w:val="00B741D9"/>
    <w:rsid w:val="00B74302"/>
    <w:rsid w:val="00B7537A"/>
    <w:rsid w:val="00B75439"/>
    <w:rsid w:val="00B7592A"/>
    <w:rsid w:val="00B759FD"/>
    <w:rsid w:val="00B75B88"/>
    <w:rsid w:val="00B76387"/>
    <w:rsid w:val="00B77B4A"/>
    <w:rsid w:val="00B77C0B"/>
    <w:rsid w:val="00B80B5B"/>
    <w:rsid w:val="00B80B8B"/>
    <w:rsid w:val="00B80BB9"/>
    <w:rsid w:val="00B813F4"/>
    <w:rsid w:val="00B81C0E"/>
    <w:rsid w:val="00B823E3"/>
    <w:rsid w:val="00B828D0"/>
    <w:rsid w:val="00B82E16"/>
    <w:rsid w:val="00B82FB9"/>
    <w:rsid w:val="00B843B2"/>
    <w:rsid w:val="00B87928"/>
    <w:rsid w:val="00B87C0E"/>
    <w:rsid w:val="00B87F39"/>
    <w:rsid w:val="00B901C6"/>
    <w:rsid w:val="00B90A8A"/>
    <w:rsid w:val="00B91017"/>
    <w:rsid w:val="00B91309"/>
    <w:rsid w:val="00B929AE"/>
    <w:rsid w:val="00B92A62"/>
    <w:rsid w:val="00B93B24"/>
    <w:rsid w:val="00B944BE"/>
    <w:rsid w:val="00B946B7"/>
    <w:rsid w:val="00B94885"/>
    <w:rsid w:val="00B94A8D"/>
    <w:rsid w:val="00B95657"/>
    <w:rsid w:val="00B95B53"/>
    <w:rsid w:val="00B962A9"/>
    <w:rsid w:val="00B96BA8"/>
    <w:rsid w:val="00B9716D"/>
    <w:rsid w:val="00B972D8"/>
    <w:rsid w:val="00BA0EEA"/>
    <w:rsid w:val="00BA1DB3"/>
    <w:rsid w:val="00BA37C5"/>
    <w:rsid w:val="00BA3D39"/>
    <w:rsid w:val="00BA42E8"/>
    <w:rsid w:val="00BA4489"/>
    <w:rsid w:val="00BA4EF4"/>
    <w:rsid w:val="00BA5538"/>
    <w:rsid w:val="00BA59EA"/>
    <w:rsid w:val="00BA7251"/>
    <w:rsid w:val="00BA72A4"/>
    <w:rsid w:val="00BA79F8"/>
    <w:rsid w:val="00BB04E0"/>
    <w:rsid w:val="00BB2FA1"/>
    <w:rsid w:val="00BB31B7"/>
    <w:rsid w:val="00BB34A7"/>
    <w:rsid w:val="00BB35A5"/>
    <w:rsid w:val="00BB3C98"/>
    <w:rsid w:val="00BB4671"/>
    <w:rsid w:val="00BB4FC4"/>
    <w:rsid w:val="00BB51C9"/>
    <w:rsid w:val="00BB565F"/>
    <w:rsid w:val="00BB5D3A"/>
    <w:rsid w:val="00BB5F4B"/>
    <w:rsid w:val="00BB6127"/>
    <w:rsid w:val="00BB7AE1"/>
    <w:rsid w:val="00BB7F67"/>
    <w:rsid w:val="00BC01F3"/>
    <w:rsid w:val="00BC0A53"/>
    <w:rsid w:val="00BC1226"/>
    <w:rsid w:val="00BC26B6"/>
    <w:rsid w:val="00BC26B7"/>
    <w:rsid w:val="00BC28ED"/>
    <w:rsid w:val="00BC2A02"/>
    <w:rsid w:val="00BC2CB7"/>
    <w:rsid w:val="00BC2EBD"/>
    <w:rsid w:val="00BC3A20"/>
    <w:rsid w:val="00BC4528"/>
    <w:rsid w:val="00BC468E"/>
    <w:rsid w:val="00BC4767"/>
    <w:rsid w:val="00BC52DC"/>
    <w:rsid w:val="00BC580C"/>
    <w:rsid w:val="00BC5F41"/>
    <w:rsid w:val="00BC609E"/>
    <w:rsid w:val="00BC62E4"/>
    <w:rsid w:val="00BC6379"/>
    <w:rsid w:val="00BC6DF7"/>
    <w:rsid w:val="00BC77AD"/>
    <w:rsid w:val="00BC7E3C"/>
    <w:rsid w:val="00BD00DB"/>
    <w:rsid w:val="00BD18AF"/>
    <w:rsid w:val="00BD2346"/>
    <w:rsid w:val="00BD29B3"/>
    <w:rsid w:val="00BD2B4E"/>
    <w:rsid w:val="00BD39EE"/>
    <w:rsid w:val="00BD3C6B"/>
    <w:rsid w:val="00BD4BD7"/>
    <w:rsid w:val="00BD4CD4"/>
    <w:rsid w:val="00BD541A"/>
    <w:rsid w:val="00BD55F7"/>
    <w:rsid w:val="00BD5E18"/>
    <w:rsid w:val="00BD6D64"/>
    <w:rsid w:val="00BD74E5"/>
    <w:rsid w:val="00BE0CC6"/>
    <w:rsid w:val="00BE20CA"/>
    <w:rsid w:val="00BE3250"/>
    <w:rsid w:val="00BE3737"/>
    <w:rsid w:val="00BE3FDB"/>
    <w:rsid w:val="00BE42FF"/>
    <w:rsid w:val="00BE4940"/>
    <w:rsid w:val="00BE504A"/>
    <w:rsid w:val="00BE5710"/>
    <w:rsid w:val="00BE5AB5"/>
    <w:rsid w:val="00BE6463"/>
    <w:rsid w:val="00BE7B13"/>
    <w:rsid w:val="00BE7B51"/>
    <w:rsid w:val="00BE7BC9"/>
    <w:rsid w:val="00BE7D1B"/>
    <w:rsid w:val="00BE7F20"/>
    <w:rsid w:val="00BF045C"/>
    <w:rsid w:val="00BF0EB8"/>
    <w:rsid w:val="00BF15E9"/>
    <w:rsid w:val="00BF2091"/>
    <w:rsid w:val="00BF218B"/>
    <w:rsid w:val="00BF27F7"/>
    <w:rsid w:val="00BF2D46"/>
    <w:rsid w:val="00BF334E"/>
    <w:rsid w:val="00BF375F"/>
    <w:rsid w:val="00BF39AD"/>
    <w:rsid w:val="00BF4777"/>
    <w:rsid w:val="00BF4B26"/>
    <w:rsid w:val="00BF5132"/>
    <w:rsid w:val="00BF5457"/>
    <w:rsid w:val="00BF6238"/>
    <w:rsid w:val="00BF62BE"/>
    <w:rsid w:val="00BF6F5E"/>
    <w:rsid w:val="00BF775F"/>
    <w:rsid w:val="00BF7894"/>
    <w:rsid w:val="00BF7CDD"/>
    <w:rsid w:val="00C00B0D"/>
    <w:rsid w:val="00C00B8E"/>
    <w:rsid w:val="00C00CC2"/>
    <w:rsid w:val="00C00FD2"/>
    <w:rsid w:val="00C018C2"/>
    <w:rsid w:val="00C01984"/>
    <w:rsid w:val="00C02039"/>
    <w:rsid w:val="00C03718"/>
    <w:rsid w:val="00C03873"/>
    <w:rsid w:val="00C03942"/>
    <w:rsid w:val="00C03B7D"/>
    <w:rsid w:val="00C03BBD"/>
    <w:rsid w:val="00C055C7"/>
    <w:rsid w:val="00C06098"/>
    <w:rsid w:val="00C062B4"/>
    <w:rsid w:val="00C06F68"/>
    <w:rsid w:val="00C07E73"/>
    <w:rsid w:val="00C1066C"/>
    <w:rsid w:val="00C1243D"/>
    <w:rsid w:val="00C12703"/>
    <w:rsid w:val="00C129F1"/>
    <w:rsid w:val="00C12E80"/>
    <w:rsid w:val="00C13127"/>
    <w:rsid w:val="00C1330F"/>
    <w:rsid w:val="00C135D8"/>
    <w:rsid w:val="00C135DC"/>
    <w:rsid w:val="00C150EF"/>
    <w:rsid w:val="00C160E2"/>
    <w:rsid w:val="00C17FC5"/>
    <w:rsid w:val="00C205D5"/>
    <w:rsid w:val="00C205F0"/>
    <w:rsid w:val="00C2096A"/>
    <w:rsid w:val="00C224B8"/>
    <w:rsid w:val="00C23599"/>
    <w:rsid w:val="00C23D9E"/>
    <w:rsid w:val="00C24AD3"/>
    <w:rsid w:val="00C25CEB"/>
    <w:rsid w:val="00C273C0"/>
    <w:rsid w:val="00C2791F"/>
    <w:rsid w:val="00C302B9"/>
    <w:rsid w:val="00C306E4"/>
    <w:rsid w:val="00C31056"/>
    <w:rsid w:val="00C318C2"/>
    <w:rsid w:val="00C32D6E"/>
    <w:rsid w:val="00C33958"/>
    <w:rsid w:val="00C3400A"/>
    <w:rsid w:val="00C34339"/>
    <w:rsid w:val="00C347FF"/>
    <w:rsid w:val="00C34EFB"/>
    <w:rsid w:val="00C360F4"/>
    <w:rsid w:val="00C36E41"/>
    <w:rsid w:val="00C36E9D"/>
    <w:rsid w:val="00C370EA"/>
    <w:rsid w:val="00C373AD"/>
    <w:rsid w:val="00C373EA"/>
    <w:rsid w:val="00C37E19"/>
    <w:rsid w:val="00C40074"/>
    <w:rsid w:val="00C4048A"/>
    <w:rsid w:val="00C40F83"/>
    <w:rsid w:val="00C42708"/>
    <w:rsid w:val="00C435C0"/>
    <w:rsid w:val="00C43741"/>
    <w:rsid w:val="00C43C02"/>
    <w:rsid w:val="00C43F5F"/>
    <w:rsid w:val="00C442A9"/>
    <w:rsid w:val="00C44E65"/>
    <w:rsid w:val="00C4551B"/>
    <w:rsid w:val="00C45F30"/>
    <w:rsid w:val="00C46720"/>
    <w:rsid w:val="00C47BE9"/>
    <w:rsid w:val="00C47EA4"/>
    <w:rsid w:val="00C47EB9"/>
    <w:rsid w:val="00C50FA7"/>
    <w:rsid w:val="00C51068"/>
    <w:rsid w:val="00C52203"/>
    <w:rsid w:val="00C52237"/>
    <w:rsid w:val="00C52E96"/>
    <w:rsid w:val="00C52F01"/>
    <w:rsid w:val="00C53719"/>
    <w:rsid w:val="00C54347"/>
    <w:rsid w:val="00C5458E"/>
    <w:rsid w:val="00C5467A"/>
    <w:rsid w:val="00C54AB2"/>
    <w:rsid w:val="00C5595C"/>
    <w:rsid w:val="00C55B0B"/>
    <w:rsid w:val="00C56562"/>
    <w:rsid w:val="00C56EFE"/>
    <w:rsid w:val="00C57587"/>
    <w:rsid w:val="00C57CDB"/>
    <w:rsid w:val="00C60258"/>
    <w:rsid w:val="00C604DE"/>
    <w:rsid w:val="00C62C13"/>
    <w:rsid w:val="00C62C63"/>
    <w:rsid w:val="00C63503"/>
    <w:rsid w:val="00C63A9A"/>
    <w:rsid w:val="00C63C59"/>
    <w:rsid w:val="00C6460C"/>
    <w:rsid w:val="00C6498E"/>
    <w:rsid w:val="00C64F67"/>
    <w:rsid w:val="00C66A87"/>
    <w:rsid w:val="00C66E46"/>
    <w:rsid w:val="00C67307"/>
    <w:rsid w:val="00C67415"/>
    <w:rsid w:val="00C67427"/>
    <w:rsid w:val="00C67540"/>
    <w:rsid w:val="00C67747"/>
    <w:rsid w:val="00C67868"/>
    <w:rsid w:val="00C67D85"/>
    <w:rsid w:val="00C67F7E"/>
    <w:rsid w:val="00C7027F"/>
    <w:rsid w:val="00C7082F"/>
    <w:rsid w:val="00C71BC9"/>
    <w:rsid w:val="00C721B7"/>
    <w:rsid w:val="00C72E6F"/>
    <w:rsid w:val="00C73740"/>
    <w:rsid w:val="00C73D82"/>
    <w:rsid w:val="00C74736"/>
    <w:rsid w:val="00C74EFE"/>
    <w:rsid w:val="00C7519F"/>
    <w:rsid w:val="00C7596C"/>
    <w:rsid w:val="00C75DC0"/>
    <w:rsid w:val="00C779BA"/>
    <w:rsid w:val="00C77F38"/>
    <w:rsid w:val="00C802D1"/>
    <w:rsid w:val="00C803EA"/>
    <w:rsid w:val="00C80E80"/>
    <w:rsid w:val="00C84135"/>
    <w:rsid w:val="00C843C3"/>
    <w:rsid w:val="00C85C48"/>
    <w:rsid w:val="00C85CBA"/>
    <w:rsid w:val="00C861E9"/>
    <w:rsid w:val="00C86CC5"/>
    <w:rsid w:val="00C87038"/>
    <w:rsid w:val="00C87306"/>
    <w:rsid w:val="00C87494"/>
    <w:rsid w:val="00C87E43"/>
    <w:rsid w:val="00C90BD2"/>
    <w:rsid w:val="00C90F0D"/>
    <w:rsid w:val="00C91BCC"/>
    <w:rsid w:val="00C91D30"/>
    <w:rsid w:val="00C91E6A"/>
    <w:rsid w:val="00C92DD6"/>
    <w:rsid w:val="00C934B8"/>
    <w:rsid w:val="00C934C7"/>
    <w:rsid w:val="00C93863"/>
    <w:rsid w:val="00C938B9"/>
    <w:rsid w:val="00C93B6A"/>
    <w:rsid w:val="00C93DCB"/>
    <w:rsid w:val="00C93E06"/>
    <w:rsid w:val="00C94DCE"/>
    <w:rsid w:val="00C94F83"/>
    <w:rsid w:val="00C95144"/>
    <w:rsid w:val="00C95F5C"/>
    <w:rsid w:val="00C963EE"/>
    <w:rsid w:val="00C97429"/>
    <w:rsid w:val="00C9780B"/>
    <w:rsid w:val="00CA00C7"/>
    <w:rsid w:val="00CA0256"/>
    <w:rsid w:val="00CA0379"/>
    <w:rsid w:val="00CA0AA4"/>
    <w:rsid w:val="00CA0C95"/>
    <w:rsid w:val="00CA134B"/>
    <w:rsid w:val="00CA18AA"/>
    <w:rsid w:val="00CA260E"/>
    <w:rsid w:val="00CA2C77"/>
    <w:rsid w:val="00CA2DC3"/>
    <w:rsid w:val="00CA4121"/>
    <w:rsid w:val="00CA465F"/>
    <w:rsid w:val="00CA52D4"/>
    <w:rsid w:val="00CA5A7B"/>
    <w:rsid w:val="00CA5BA0"/>
    <w:rsid w:val="00CA5D74"/>
    <w:rsid w:val="00CA5DF4"/>
    <w:rsid w:val="00CA5FA6"/>
    <w:rsid w:val="00CA64DF"/>
    <w:rsid w:val="00CA6639"/>
    <w:rsid w:val="00CA7746"/>
    <w:rsid w:val="00CA7D9C"/>
    <w:rsid w:val="00CB0253"/>
    <w:rsid w:val="00CB0F21"/>
    <w:rsid w:val="00CB12E7"/>
    <w:rsid w:val="00CB15BE"/>
    <w:rsid w:val="00CB2108"/>
    <w:rsid w:val="00CB21A0"/>
    <w:rsid w:val="00CB27D6"/>
    <w:rsid w:val="00CB2D8C"/>
    <w:rsid w:val="00CB3157"/>
    <w:rsid w:val="00CB3178"/>
    <w:rsid w:val="00CB3470"/>
    <w:rsid w:val="00CB34B0"/>
    <w:rsid w:val="00CB377F"/>
    <w:rsid w:val="00CB3A77"/>
    <w:rsid w:val="00CB3A9C"/>
    <w:rsid w:val="00CB3ABD"/>
    <w:rsid w:val="00CB3F24"/>
    <w:rsid w:val="00CB5773"/>
    <w:rsid w:val="00CB64BF"/>
    <w:rsid w:val="00CB6534"/>
    <w:rsid w:val="00CB7F39"/>
    <w:rsid w:val="00CC1608"/>
    <w:rsid w:val="00CC1CCC"/>
    <w:rsid w:val="00CC1EF7"/>
    <w:rsid w:val="00CC2A0D"/>
    <w:rsid w:val="00CC2DD6"/>
    <w:rsid w:val="00CC3489"/>
    <w:rsid w:val="00CC35F7"/>
    <w:rsid w:val="00CC3744"/>
    <w:rsid w:val="00CC3D54"/>
    <w:rsid w:val="00CC3FA7"/>
    <w:rsid w:val="00CC4677"/>
    <w:rsid w:val="00CC47FE"/>
    <w:rsid w:val="00CC56AD"/>
    <w:rsid w:val="00CC5EE2"/>
    <w:rsid w:val="00CC69BA"/>
    <w:rsid w:val="00CC76C9"/>
    <w:rsid w:val="00CC7862"/>
    <w:rsid w:val="00CD0BFF"/>
    <w:rsid w:val="00CD0E0B"/>
    <w:rsid w:val="00CD155D"/>
    <w:rsid w:val="00CD1788"/>
    <w:rsid w:val="00CD1871"/>
    <w:rsid w:val="00CD1A88"/>
    <w:rsid w:val="00CD1C5D"/>
    <w:rsid w:val="00CD20CA"/>
    <w:rsid w:val="00CD2179"/>
    <w:rsid w:val="00CD233C"/>
    <w:rsid w:val="00CD23F5"/>
    <w:rsid w:val="00CD24F2"/>
    <w:rsid w:val="00CD2BFC"/>
    <w:rsid w:val="00CD2CB5"/>
    <w:rsid w:val="00CD310D"/>
    <w:rsid w:val="00CD34F6"/>
    <w:rsid w:val="00CD4A5E"/>
    <w:rsid w:val="00CD6DCB"/>
    <w:rsid w:val="00CD71D0"/>
    <w:rsid w:val="00CE0539"/>
    <w:rsid w:val="00CE0B9F"/>
    <w:rsid w:val="00CE2980"/>
    <w:rsid w:val="00CE2BC9"/>
    <w:rsid w:val="00CE3602"/>
    <w:rsid w:val="00CE4021"/>
    <w:rsid w:val="00CE501E"/>
    <w:rsid w:val="00CE51CE"/>
    <w:rsid w:val="00CE5716"/>
    <w:rsid w:val="00CE59EE"/>
    <w:rsid w:val="00CE67F8"/>
    <w:rsid w:val="00CE717D"/>
    <w:rsid w:val="00CE7B5E"/>
    <w:rsid w:val="00CF05FB"/>
    <w:rsid w:val="00CF17A3"/>
    <w:rsid w:val="00CF1AC3"/>
    <w:rsid w:val="00CF2CF9"/>
    <w:rsid w:val="00CF2F60"/>
    <w:rsid w:val="00CF3A10"/>
    <w:rsid w:val="00CF3E7C"/>
    <w:rsid w:val="00CF410E"/>
    <w:rsid w:val="00CF4384"/>
    <w:rsid w:val="00CF4653"/>
    <w:rsid w:val="00CF48D0"/>
    <w:rsid w:val="00CF6099"/>
    <w:rsid w:val="00CF6ADC"/>
    <w:rsid w:val="00CF71A0"/>
    <w:rsid w:val="00CF777B"/>
    <w:rsid w:val="00D00240"/>
    <w:rsid w:val="00D00D95"/>
    <w:rsid w:val="00D01040"/>
    <w:rsid w:val="00D01A12"/>
    <w:rsid w:val="00D01AB2"/>
    <w:rsid w:val="00D01C98"/>
    <w:rsid w:val="00D0256E"/>
    <w:rsid w:val="00D02E1A"/>
    <w:rsid w:val="00D033F9"/>
    <w:rsid w:val="00D03D79"/>
    <w:rsid w:val="00D0437E"/>
    <w:rsid w:val="00D04D21"/>
    <w:rsid w:val="00D0529F"/>
    <w:rsid w:val="00D05F7F"/>
    <w:rsid w:val="00D06459"/>
    <w:rsid w:val="00D066D4"/>
    <w:rsid w:val="00D07180"/>
    <w:rsid w:val="00D07652"/>
    <w:rsid w:val="00D076FE"/>
    <w:rsid w:val="00D07E3F"/>
    <w:rsid w:val="00D10DF0"/>
    <w:rsid w:val="00D11C7F"/>
    <w:rsid w:val="00D11F31"/>
    <w:rsid w:val="00D12569"/>
    <w:rsid w:val="00D12713"/>
    <w:rsid w:val="00D12A60"/>
    <w:rsid w:val="00D133D1"/>
    <w:rsid w:val="00D13F8F"/>
    <w:rsid w:val="00D14311"/>
    <w:rsid w:val="00D14715"/>
    <w:rsid w:val="00D148F7"/>
    <w:rsid w:val="00D14964"/>
    <w:rsid w:val="00D14A06"/>
    <w:rsid w:val="00D150A3"/>
    <w:rsid w:val="00D15237"/>
    <w:rsid w:val="00D15CC0"/>
    <w:rsid w:val="00D163C6"/>
    <w:rsid w:val="00D16BCF"/>
    <w:rsid w:val="00D16E6C"/>
    <w:rsid w:val="00D1722D"/>
    <w:rsid w:val="00D17249"/>
    <w:rsid w:val="00D17667"/>
    <w:rsid w:val="00D17BBB"/>
    <w:rsid w:val="00D20E46"/>
    <w:rsid w:val="00D21711"/>
    <w:rsid w:val="00D22230"/>
    <w:rsid w:val="00D22896"/>
    <w:rsid w:val="00D22C38"/>
    <w:rsid w:val="00D22E69"/>
    <w:rsid w:val="00D22F12"/>
    <w:rsid w:val="00D2430C"/>
    <w:rsid w:val="00D24CE6"/>
    <w:rsid w:val="00D24D98"/>
    <w:rsid w:val="00D24DFB"/>
    <w:rsid w:val="00D24EEF"/>
    <w:rsid w:val="00D2545B"/>
    <w:rsid w:val="00D25A5C"/>
    <w:rsid w:val="00D26022"/>
    <w:rsid w:val="00D26328"/>
    <w:rsid w:val="00D26559"/>
    <w:rsid w:val="00D26B4F"/>
    <w:rsid w:val="00D27D7D"/>
    <w:rsid w:val="00D30393"/>
    <w:rsid w:val="00D3044D"/>
    <w:rsid w:val="00D30679"/>
    <w:rsid w:val="00D30A8D"/>
    <w:rsid w:val="00D3102A"/>
    <w:rsid w:val="00D318B7"/>
    <w:rsid w:val="00D31B0B"/>
    <w:rsid w:val="00D31E0A"/>
    <w:rsid w:val="00D32764"/>
    <w:rsid w:val="00D32792"/>
    <w:rsid w:val="00D32D05"/>
    <w:rsid w:val="00D332C2"/>
    <w:rsid w:val="00D34687"/>
    <w:rsid w:val="00D34BD4"/>
    <w:rsid w:val="00D34DFE"/>
    <w:rsid w:val="00D35241"/>
    <w:rsid w:val="00D35E0A"/>
    <w:rsid w:val="00D36039"/>
    <w:rsid w:val="00D36689"/>
    <w:rsid w:val="00D3699C"/>
    <w:rsid w:val="00D379C1"/>
    <w:rsid w:val="00D37AC3"/>
    <w:rsid w:val="00D37FE6"/>
    <w:rsid w:val="00D40186"/>
    <w:rsid w:val="00D405EB"/>
    <w:rsid w:val="00D408C1"/>
    <w:rsid w:val="00D41C33"/>
    <w:rsid w:val="00D41DAB"/>
    <w:rsid w:val="00D42E31"/>
    <w:rsid w:val="00D42FE6"/>
    <w:rsid w:val="00D43114"/>
    <w:rsid w:val="00D44426"/>
    <w:rsid w:val="00D44CDA"/>
    <w:rsid w:val="00D45315"/>
    <w:rsid w:val="00D45C04"/>
    <w:rsid w:val="00D45E54"/>
    <w:rsid w:val="00D46927"/>
    <w:rsid w:val="00D46D22"/>
    <w:rsid w:val="00D509D3"/>
    <w:rsid w:val="00D50FAD"/>
    <w:rsid w:val="00D51182"/>
    <w:rsid w:val="00D52568"/>
    <w:rsid w:val="00D52C1A"/>
    <w:rsid w:val="00D52C34"/>
    <w:rsid w:val="00D53296"/>
    <w:rsid w:val="00D53815"/>
    <w:rsid w:val="00D53B99"/>
    <w:rsid w:val="00D53EC8"/>
    <w:rsid w:val="00D53FC9"/>
    <w:rsid w:val="00D541B0"/>
    <w:rsid w:val="00D54F6D"/>
    <w:rsid w:val="00D552B7"/>
    <w:rsid w:val="00D5564B"/>
    <w:rsid w:val="00D56405"/>
    <w:rsid w:val="00D56947"/>
    <w:rsid w:val="00D56C9E"/>
    <w:rsid w:val="00D57875"/>
    <w:rsid w:val="00D578BF"/>
    <w:rsid w:val="00D57E86"/>
    <w:rsid w:val="00D605B6"/>
    <w:rsid w:val="00D60722"/>
    <w:rsid w:val="00D60DB2"/>
    <w:rsid w:val="00D60E3C"/>
    <w:rsid w:val="00D6179A"/>
    <w:rsid w:val="00D62481"/>
    <w:rsid w:val="00D628F3"/>
    <w:rsid w:val="00D62951"/>
    <w:rsid w:val="00D632F7"/>
    <w:rsid w:val="00D64DEF"/>
    <w:rsid w:val="00D658A0"/>
    <w:rsid w:val="00D6590A"/>
    <w:rsid w:val="00D65F6E"/>
    <w:rsid w:val="00D65FE6"/>
    <w:rsid w:val="00D67D44"/>
    <w:rsid w:val="00D705A5"/>
    <w:rsid w:val="00D7173A"/>
    <w:rsid w:val="00D72507"/>
    <w:rsid w:val="00D72629"/>
    <w:rsid w:val="00D726C2"/>
    <w:rsid w:val="00D731E6"/>
    <w:rsid w:val="00D7349D"/>
    <w:rsid w:val="00D73867"/>
    <w:rsid w:val="00D73885"/>
    <w:rsid w:val="00D7390E"/>
    <w:rsid w:val="00D73D8C"/>
    <w:rsid w:val="00D7420F"/>
    <w:rsid w:val="00D748DB"/>
    <w:rsid w:val="00D74D33"/>
    <w:rsid w:val="00D76062"/>
    <w:rsid w:val="00D76125"/>
    <w:rsid w:val="00D76308"/>
    <w:rsid w:val="00D76451"/>
    <w:rsid w:val="00D765C4"/>
    <w:rsid w:val="00D7664B"/>
    <w:rsid w:val="00D767D7"/>
    <w:rsid w:val="00D777A6"/>
    <w:rsid w:val="00D77FEE"/>
    <w:rsid w:val="00D8017F"/>
    <w:rsid w:val="00D81487"/>
    <w:rsid w:val="00D82E6C"/>
    <w:rsid w:val="00D838A5"/>
    <w:rsid w:val="00D83A57"/>
    <w:rsid w:val="00D84252"/>
    <w:rsid w:val="00D85DAD"/>
    <w:rsid w:val="00D85DE7"/>
    <w:rsid w:val="00D863EF"/>
    <w:rsid w:val="00D86EB4"/>
    <w:rsid w:val="00D86F41"/>
    <w:rsid w:val="00D877DF"/>
    <w:rsid w:val="00D87FF5"/>
    <w:rsid w:val="00D90145"/>
    <w:rsid w:val="00D905BA"/>
    <w:rsid w:val="00D91313"/>
    <w:rsid w:val="00D91548"/>
    <w:rsid w:val="00D91E3A"/>
    <w:rsid w:val="00D92F06"/>
    <w:rsid w:val="00D9344F"/>
    <w:rsid w:val="00D93CF5"/>
    <w:rsid w:val="00D942AE"/>
    <w:rsid w:val="00D964B8"/>
    <w:rsid w:val="00D96D69"/>
    <w:rsid w:val="00D9760D"/>
    <w:rsid w:val="00D97CF2"/>
    <w:rsid w:val="00DA055B"/>
    <w:rsid w:val="00DA0760"/>
    <w:rsid w:val="00DA1180"/>
    <w:rsid w:val="00DA1204"/>
    <w:rsid w:val="00DA1468"/>
    <w:rsid w:val="00DA233F"/>
    <w:rsid w:val="00DA2417"/>
    <w:rsid w:val="00DA3360"/>
    <w:rsid w:val="00DA3F38"/>
    <w:rsid w:val="00DA413B"/>
    <w:rsid w:val="00DA483E"/>
    <w:rsid w:val="00DA4ECB"/>
    <w:rsid w:val="00DA558B"/>
    <w:rsid w:val="00DA70AA"/>
    <w:rsid w:val="00DB010E"/>
    <w:rsid w:val="00DB0438"/>
    <w:rsid w:val="00DB0753"/>
    <w:rsid w:val="00DB10DC"/>
    <w:rsid w:val="00DB1ABC"/>
    <w:rsid w:val="00DB2BCD"/>
    <w:rsid w:val="00DB2F00"/>
    <w:rsid w:val="00DB3720"/>
    <w:rsid w:val="00DB3C57"/>
    <w:rsid w:val="00DB3EDD"/>
    <w:rsid w:val="00DB4645"/>
    <w:rsid w:val="00DB493E"/>
    <w:rsid w:val="00DB4C35"/>
    <w:rsid w:val="00DB4CF6"/>
    <w:rsid w:val="00DB5B05"/>
    <w:rsid w:val="00DB62FA"/>
    <w:rsid w:val="00DB6404"/>
    <w:rsid w:val="00DB69FB"/>
    <w:rsid w:val="00DB6B50"/>
    <w:rsid w:val="00DB7604"/>
    <w:rsid w:val="00DC0C3C"/>
    <w:rsid w:val="00DC0D00"/>
    <w:rsid w:val="00DC1A0E"/>
    <w:rsid w:val="00DC2AC1"/>
    <w:rsid w:val="00DC2B09"/>
    <w:rsid w:val="00DC2D84"/>
    <w:rsid w:val="00DC2F2F"/>
    <w:rsid w:val="00DC3974"/>
    <w:rsid w:val="00DC3E74"/>
    <w:rsid w:val="00DC4646"/>
    <w:rsid w:val="00DC49A4"/>
    <w:rsid w:val="00DC5325"/>
    <w:rsid w:val="00DC5735"/>
    <w:rsid w:val="00DC58CB"/>
    <w:rsid w:val="00DC5900"/>
    <w:rsid w:val="00DC68B2"/>
    <w:rsid w:val="00DC69D8"/>
    <w:rsid w:val="00DC6BA7"/>
    <w:rsid w:val="00DC74F3"/>
    <w:rsid w:val="00DC777A"/>
    <w:rsid w:val="00DD03BF"/>
    <w:rsid w:val="00DD1A84"/>
    <w:rsid w:val="00DD1F93"/>
    <w:rsid w:val="00DD2096"/>
    <w:rsid w:val="00DD255C"/>
    <w:rsid w:val="00DD26F6"/>
    <w:rsid w:val="00DD2929"/>
    <w:rsid w:val="00DD49B1"/>
    <w:rsid w:val="00DD50D2"/>
    <w:rsid w:val="00DD511D"/>
    <w:rsid w:val="00DD629E"/>
    <w:rsid w:val="00DD62C5"/>
    <w:rsid w:val="00DE00FA"/>
    <w:rsid w:val="00DE035E"/>
    <w:rsid w:val="00DE0857"/>
    <w:rsid w:val="00DE1765"/>
    <w:rsid w:val="00DE17DA"/>
    <w:rsid w:val="00DE2AAE"/>
    <w:rsid w:val="00DE2D00"/>
    <w:rsid w:val="00DE32BB"/>
    <w:rsid w:val="00DE3595"/>
    <w:rsid w:val="00DE40E7"/>
    <w:rsid w:val="00DE4220"/>
    <w:rsid w:val="00DE4D50"/>
    <w:rsid w:val="00DE57FB"/>
    <w:rsid w:val="00DE5D57"/>
    <w:rsid w:val="00DE6262"/>
    <w:rsid w:val="00DE6D90"/>
    <w:rsid w:val="00DE7152"/>
    <w:rsid w:val="00DE7336"/>
    <w:rsid w:val="00DE740B"/>
    <w:rsid w:val="00DE7AD2"/>
    <w:rsid w:val="00DF055A"/>
    <w:rsid w:val="00DF0A25"/>
    <w:rsid w:val="00DF145E"/>
    <w:rsid w:val="00DF2781"/>
    <w:rsid w:val="00DF2E7C"/>
    <w:rsid w:val="00DF3161"/>
    <w:rsid w:val="00DF35C8"/>
    <w:rsid w:val="00DF39F0"/>
    <w:rsid w:val="00DF3F35"/>
    <w:rsid w:val="00DF3F67"/>
    <w:rsid w:val="00DF41C6"/>
    <w:rsid w:val="00DF4240"/>
    <w:rsid w:val="00DF586B"/>
    <w:rsid w:val="00DF5A25"/>
    <w:rsid w:val="00DF61B1"/>
    <w:rsid w:val="00DF6CD5"/>
    <w:rsid w:val="00DF6D4C"/>
    <w:rsid w:val="00DF7652"/>
    <w:rsid w:val="00DF786B"/>
    <w:rsid w:val="00E00565"/>
    <w:rsid w:val="00E00B47"/>
    <w:rsid w:val="00E012CA"/>
    <w:rsid w:val="00E018A7"/>
    <w:rsid w:val="00E018B2"/>
    <w:rsid w:val="00E02223"/>
    <w:rsid w:val="00E02959"/>
    <w:rsid w:val="00E0377E"/>
    <w:rsid w:val="00E04D6C"/>
    <w:rsid w:val="00E05387"/>
    <w:rsid w:val="00E05985"/>
    <w:rsid w:val="00E061ED"/>
    <w:rsid w:val="00E0654A"/>
    <w:rsid w:val="00E066A0"/>
    <w:rsid w:val="00E07A28"/>
    <w:rsid w:val="00E101EA"/>
    <w:rsid w:val="00E10266"/>
    <w:rsid w:val="00E10329"/>
    <w:rsid w:val="00E10E70"/>
    <w:rsid w:val="00E10ED2"/>
    <w:rsid w:val="00E11217"/>
    <w:rsid w:val="00E11BB1"/>
    <w:rsid w:val="00E11D33"/>
    <w:rsid w:val="00E12F10"/>
    <w:rsid w:val="00E13A5B"/>
    <w:rsid w:val="00E149B9"/>
    <w:rsid w:val="00E14AF2"/>
    <w:rsid w:val="00E14D20"/>
    <w:rsid w:val="00E151CE"/>
    <w:rsid w:val="00E15438"/>
    <w:rsid w:val="00E157EC"/>
    <w:rsid w:val="00E16674"/>
    <w:rsid w:val="00E16AA0"/>
    <w:rsid w:val="00E16AE1"/>
    <w:rsid w:val="00E16B70"/>
    <w:rsid w:val="00E20098"/>
    <w:rsid w:val="00E203B0"/>
    <w:rsid w:val="00E21A2F"/>
    <w:rsid w:val="00E224D1"/>
    <w:rsid w:val="00E225D3"/>
    <w:rsid w:val="00E22C11"/>
    <w:rsid w:val="00E22C31"/>
    <w:rsid w:val="00E23548"/>
    <w:rsid w:val="00E23B61"/>
    <w:rsid w:val="00E24E3A"/>
    <w:rsid w:val="00E25EC4"/>
    <w:rsid w:val="00E26464"/>
    <w:rsid w:val="00E2653F"/>
    <w:rsid w:val="00E2672C"/>
    <w:rsid w:val="00E26ECC"/>
    <w:rsid w:val="00E27053"/>
    <w:rsid w:val="00E27207"/>
    <w:rsid w:val="00E276C5"/>
    <w:rsid w:val="00E27723"/>
    <w:rsid w:val="00E30404"/>
    <w:rsid w:val="00E30C1B"/>
    <w:rsid w:val="00E32129"/>
    <w:rsid w:val="00E321C5"/>
    <w:rsid w:val="00E326BF"/>
    <w:rsid w:val="00E32C9D"/>
    <w:rsid w:val="00E33A16"/>
    <w:rsid w:val="00E340EF"/>
    <w:rsid w:val="00E34A81"/>
    <w:rsid w:val="00E34BDE"/>
    <w:rsid w:val="00E34CBF"/>
    <w:rsid w:val="00E350C1"/>
    <w:rsid w:val="00E3558B"/>
    <w:rsid w:val="00E356AD"/>
    <w:rsid w:val="00E3643C"/>
    <w:rsid w:val="00E36BEF"/>
    <w:rsid w:val="00E37496"/>
    <w:rsid w:val="00E4102B"/>
    <w:rsid w:val="00E41134"/>
    <w:rsid w:val="00E41701"/>
    <w:rsid w:val="00E423ED"/>
    <w:rsid w:val="00E423F3"/>
    <w:rsid w:val="00E42687"/>
    <w:rsid w:val="00E42830"/>
    <w:rsid w:val="00E43393"/>
    <w:rsid w:val="00E43516"/>
    <w:rsid w:val="00E442B3"/>
    <w:rsid w:val="00E4478C"/>
    <w:rsid w:val="00E4660E"/>
    <w:rsid w:val="00E466DC"/>
    <w:rsid w:val="00E46EDC"/>
    <w:rsid w:val="00E47051"/>
    <w:rsid w:val="00E47C42"/>
    <w:rsid w:val="00E5112B"/>
    <w:rsid w:val="00E52143"/>
    <w:rsid w:val="00E52304"/>
    <w:rsid w:val="00E52857"/>
    <w:rsid w:val="00E528E0"/>
    <w:rsid w:val="00E5290F"/>
    <w:rsid w:val="00E52DEF"/>
    <w:rsid w:val="00E52F0F"/>
    <w:rsid w:val="00E533FD"/>
    <w:rsid w:val="00E534AF"/>
    <w:rsid w:val="00E53502"/>
    <w:rsid w:val="00E538E8"/>
    <w:rsid w:val="00E54FEA"/>
    <w:rsid w:val="00E55928"/>
    <w:rsid w:val="00E55ABB"/>
    <w:rsid w:val="00E56349"/>
    <w:rsid w:val="00E5669E"/>
    <w:rsid w:val="00E62DC1"/>
    <w:rsid w:val="00E633DD"/>
    <w:rsid w:val="00E63BA8"/>
    <w:rsid w:val="00E64D1C"/>
    <w:rsid w:val="00E64E21"/>
    <w:rsid w:val="00E65084"/>
    <w:rsid w:val="00E65118"/>
    <w:rsid w:val="00E654E7"/>
    <w:rsid w:val="00E65F26"/>
    <w:rsid w:val="00E66F90"/>
    <w:rsid w:val="00E672A5"/>
    <w:rsid w:val="00E674EE"/>
    <w:rsid w:val="00E67BB3"/>
    <w:rsid w:val="00E71125"/>
    <w:rsid w:val="00E71FB3"/>
    <w:rsid w:val="00E725F5"/>
    <w:rsid w:val="00E731EC"/>
    <w:rsid w:val="00E733F0"/>
    <w:rsid w:val="00E73426"/>
    <w:rsid w:val="00E73854"/>
    <w:rsid w:val="00E759CB"/>
    <w:rsid w:val="00E75C11"/>
    <w:rsid w:val="00E75F17"/>
    <w:rsid w:val="00E7636F"/>
    <w:rsid w:val="00E76702"/>
    <w:rsid w:val="00E77C99"/>
    <w:rsid w:val="00E80C6E"/>
    <w:rsid w:val="00E81530"/>
    <w:rsid w:val="00E81DD8"/>
    <w:rsid w:val="00E822ED"/>
    <w:rsid w:val="00E828C5"/>
    <w:rsid w:val="00E8329C"/>
    <w:rsid w:val="00E83A85"/>
    <w:rsid w:val="00E849C3"/>
    <w:rsid w:val="00E84D9E"/>
    <w:rsid w:val="00E854A9"/>
    <w:rsid w:val="00E85C54"/>
    <w:rsid w:val="00E86040"/>
    <w:rsid w:val="00E86256"/>
    <w:rsid w:val="00E8697E"/>
    <w:rsid w:val="00E86C6C"/>
    <w:rsid w:val="00E870F2"/>
    <w:rsid w:val="00E87179"/>
    <w:rsid w:val="00E876B1"/>
    <w:rsid w:val="00E87E55"/>
    <w:rsid w:val="00E87FDE"/>
    <w:rsid w:val="00E90099"/>
    <w:rsid w:val="00E90658"/>
    <w:rsid w:val="00E906AC"/>
    <w:rsid w:val="00E91261"/>
    <w:rsid w:val="00E91422"/>
    <w:rsid w:val="00E929F3"/>
    <w:rsid w:val="00E938DA"/>
    <w:rsid w:val="00E947DB"/>
    <w:rsid w:val="00E94C02"/>
    <w:rsid w:val="00E94DC4"/>
    <w:rsid w:val="00E952EB"/>
    <w:rsid w:val="00E9570C"/>
    <w:rsid w:val="00E95C84"/>
    <w:rsid w:val="00E96AEB"/>
    <w:rsid w:val="00E96E02"/>
    <w:rsid w:val="00E97248"/>
    <w:rsid w:val="00E977E0"/>
    <w:rsid w:val="00EA0205"/>
    <w:rsid w:val="00EA0235"/>
    <w:rsid w:val="00EA0277"/>
    <w:rsid w:val="00EA110F"/>
    <w:rsid w:val="00EA1874"/>
    <w:rsid w:val="00EA19BD"/>
    <w:rsid w:val="00EA1A82"/>
    <w:rsid w:val="00EA4059"/>
    <w:rsid w:val="00EA47FD"/>
    <w:rsid w:val="00EA5D29"/>
    <w:rsid w:val="00EA5DFC"/>
    <w:rsid w:val="00EA616A"/>
    <w:rsid w:val="00EA63BE"/>
    <w:rsid w:val="00EA655C"/>
    <w:rsid w:val="00EA661C"/>
    <w:rsid w:val="00EA76EB"/>
    <w:rsid w:val="00EA7B18"/>
    <w:rsid w:val="00EB0A5E"/>
    <w:rsid w:val="00EB1A1C"/>
    <w:rsid w:val="00EB297C"/>
    <w:rsid w:val="00EB3530"/>
    <w:rsid w:val="00EB4252"/>
    <w:rsid w:val="00EB429B"/>
    <w:rsid w:val="00EB4A43"/>
    <w:rsid w:val="00EB4D39"/>
    <w:rsid w:val="00EB4DA3"/>
    <w:rsid w:val="00EB5571"/>
    <w:rsid w:val="00EB69EA"/>
    <w:rsid w:val="00EB6F3C"/>
    <w:rsid w:val="00EB7DB4"/>
    <w:rsid w:val="00EB7F2D"/>
    <w:rsid w:val="00EC0547"/>
    <w:rsid w:val="00EC0787"/>
    <w:rsid w:val="00EC09D6"/>
    <w:rsid w:val="00EC0C38"/>
    <w:rsid w:val="00EC2A7B"/>
    <w:rsid w:val="00EC3064"/>
    <w:rsid w:val="00EC35B1"/>
    <w:rsid w:val="00EC3EAC"/>
    <w:rsid w:val="00EC49CD"/>
    <w:rsid w:val="00EC4CB7"/>
    <w:rsid w:val="00EC4ED7"/>
    <w:rsid w:val="00EC5567"/>
    <w:rsid w:val="00EC5670"/>
    <w:rsid w:val="00EC577F"/>
    <w:rsid w:val="00EC58A2"/>
    <w:rsid w:val="00EC5B37"/>
    <w:rsid w:val="00EC6914"/>
    <w:rsid w:val="00EC69E6"/>
    <w:rsid w:val="00EC6C7C"/>
    <w:rsid w:val="00ED1B4C"/>
    <w:rsid w:val="00ED1D88"/>
    <w:rsid w:val="00ED1F22"/>
    <w:rsid w:val="00ED3406"/>
    <w:rsid w:val="00ED44F6"/>
    <w:rsid w:val="00ED5116"/>
    <w:rsid w:val="00ED53ED"/>
    <w:rsid w:val="00ED5CCB"/>
    <w:rsid w:val="00ED64D5"/>
    <w:rsid w:val="00ED715A"/>
    <w:rsid w:val="00ED720F"/>
    <w:rsid w:val="00ED7713"/>
    <w:rsid w:val="00ED772D"/>
    <w:rsid w:val="00ED7DBB"/>
    <w:rsid w:val="00EE01E7"/>
    <w:rsid w:val="00EE05AA"/>
    <w:rsid w:val="00EE16AE"/>
    <w:rsid w:val="00EE1A64"/>
    <w:rsid w:val="00EE217B"/>
    <w:rsid w:val="00EE286C"/>
    <w:rsid w:val="00EE2E14"/>
    <w:rsid w:val="00EE35C9"/>
    <w:rsid w:val="00EE4E81"/>
    <w:rsid w:val="00EE609B"/>
    <w:rsid w:val="00EE69DD"/>
    <w:rsid w:val="00EE7079"/>
    <w:rsid w:val="00EE722A"/>
    <w:rsid w:val="00EE76F6"/>
    <w:rsid w:val="00EE7A73"/>
    <w:rsid w:val="00EF07F3"/>
    <w:rsid w:val="00EF0C67"/>
    <w:rsid w:val="00EF1532"/>
    <w:rsid w:val="00EF1B70"/>
    <w:rsid w:val="00EF20CA"/>
    <w:rsid w:val="00EF2FD1"/>
    <w:rsid w:val="00EF407C"/>
    <w:rsid w:val="00EF4616"/>
    <w:rsid w:val="00EF47E3"/>
    <w:rsid w:val="00EF5171"/>
    <w:rsid w:val="00EF6A4A"/>
    <w:rsid w:val="00EF6C53"/>
    <w:rsid w:val="00EF6CCB"/>
    <w:rsid w:val="00EF6F09"/>
    <w:rsid w:val="00EF72B9"/>
    <w:rsid w:val="00EF74BB"/>
    <w:rsid w:val="00EF7623"/>
    <w:rsid w:val="00EF7EF8"/>
    <w:rsid w:val="00F00209"/>
    <w:rsid w:val="00F00D69"/>
    <w:rsid w:val="00F0147D"/>
    <w:rsid w:val="00F019D6"/>
    <w:rsid w:val="00F01A05"/>
    <w:rsid w:val="00F01E92"/>
    <w:rsid w:val="00F0260B"/>
    <w:rsid w:val="00F0331B"/>
    <w:rsid w:val="00F03509"/>
    <w:rsid w:val="00F03579"/>
    <w:rsid w:val="00F04145"/>
    <w:rsid w:val="00F0436D"/>
    <w:rsid w:val="00F04A24"/>
    <w:rsid w:val="00F04AAB"/>
    <w:rsid w:val="00F04AB1"/>
    <w:rsid w:val="00F050C0"/>
    <w:rsid w:val="00F05228"/>
    <w:rsid w:val="00F054E9"/>
    <w:rsid w:val="00F0596D"/>
    <w:rsid w:val="00F0634B"/>
    <w:rsid w:val="00F069F9"/>
    <w:rsid w:val="00F10292"/>
    <w:rsid w:val="00F1029F"/>
    <w:rsid w:val="00F105D5"/>
    <w:rsid w:val="00F10869"/>
    <w:rsid w:val="00F10BAD"/>
    <w:rsid w:val="00F10D16"/>
    <w:rsid w:val="00F113D8"/>
    <w:rsid w:val="00F11E02"/>
    <w:rsid w:val="00F1303C"/>
    <w:rsid w:val="00F138C1"/>
    <w:rsid w:val="00F13D64"/>
    <w:rsid w:val="00F13E52"/>
    <w:rsid w:val="00F13E6E"/>
    <w:rsid w:val="00F14BFB"/>
    <w:rsid w:val="00F1515B"/>
    <w:rsid w:val="00F158DF"/>
    <w:rsid w:val="00F15CEB"/>
    <w:rsid w:val="00F16043"/>
    <w:rsid w:val="00F16A6E"/>
    <w:rsid w:val="00F16E6A"/>
    <w:rsid w:val="00F1778E"/>
    <w:rsid w:val="00F17E22"/>
    <w:rsid w:val="00F202F5"/>
    <w:rsid w:val="00F209D2"/>
    <w:rsid w:val="00F218C2"/>
    <w:rsid w:val="00F22CC8"/>
    <w:rsid w:val="00F230E7"/>
    <w:rsid w:val="00F23169"/>
    <w:rsid w:val="00F23344"/>
    <w:rsid w:val="00F23465"/>
    <w:rsid w:val="00F24A01"/>
    <w:rsid w:val="00F2515F"/>
    <w:rsid w:val="00F2549D"/>
    <w:rsid w:val="00F266CB"/>
    <w:rsid w:val="00F267A6"/>
    <w:rsid w:val="00F2682F"/>
    <w:rsid w:val="00F26A0D"/>
    <w:rsid w:val="00F27242"/>
    <w:rsid w:val="00F27B02"/>
    <w:rsid w:val="00F27B69"/>
    <w:rsid w:val="00F27D82"/>
    <w:rsid w:val="00F27E96"/>
    <w:rsid w:val="00F30771"/>
    <w:rsid w:val="00F307B2"/>
    <w:rsid w:val="00F30F82"/>
    <w:rsid w:val="00F31126"/>
    <w:rsid w:val="00F3127D"/>
    <w:rsid w:val="00F31403"/>
    <w:rsid w:val="00F315CD"/>
    <w:rsid w:val="00F31B00"/>
    <w:rsid w:val="00F3273C"/>
    <w:rsid w:val="00F32AE8"/>
    <w:rsid w:val="00F32E43"/>
    <w:rsid w:val="00F346A8"/>
    <w:rsid w:val="00F34DA3"/>
    <w:rsid w:val="00F34DE2"/>
    <w:rsid w:val="00F354BB"/>
    <w:rsid w:val="00F3590C"/>
    <w:rsid w:val="00F36266"/>
    <w:rsid w:val="00F412CB"/>
    <w:rsid w:val="00F414F9"/>
    <w:rsid w:val="00F41A19"/>
    <w:rsid w:val="00F41B9D"/>
    <w:rsid w:val="00F4215D"/>
    <w:rsid w:val="00F42E6B"/>
    <w:rsid w:val="00F42EAF"/>
    <w:rsid w:val="00F43567"/>
    <w:rsid w:val="00F43A8D"/>
    <w:rsid w:val="00F43FEF"/>
    <w:rsid w:val="00F4546F"/>
    <w:rsid w:val="00F46557"/>
    <w:rsid w:val="00F465B8"/>
    <w:rsid w:val="00F469A9"/>
    <w:rsid w:val="00F46F4B"/>
    <w:rsid w:val="00F4749C"/>
    <w:rsid w:val="00F47845"/>
    <w:rsid w:val="00F47D3C"/>
    <w:rsid w:val="00F47E6C"/>
    <w:rsid w:val="00F47E72"/>
    <w:rsid w:val="00F47FE2"/>
    <w:rsid w:val="00F5020D"/>
    <w:rsid w:val="00F5048F"/>
    <w:rsid w:val="00F50A31"/>
    <w:rsid w:val="00F53A8B"/>
    <w:rsid w:val="00F54BCB"/>
    <w:rsid w:val="00F54CC8"/>
    <w:rsid w:val="00F55357"/>
    <w:rsid w:val="00F55C41"/>
    <w:rsid w:val="00F56630"/>
    <w:rsid w:val="00F5700F"/>
    <w:rsid w:val="00F60962"/>
    <w:rsid w:val="00F60A03"/>
    <w:rsid w:val="00F61B5B"/>
    <w:rsid w:val="00F62784"/>
    <w:rsid w:val="00F62FDA"/>
    <w:rsid w:val="00F6351D"/>
    <w:rsid w:val="00F63FA4"/>
    <w:rsid w:val="00F64340"/>
    <w:rsid w:val="00F64421"/>
    <w:rsid w:val="00F64BE9"/>
    <w:rsid w:val="00F650C9"/>
    <w:rsid w:val="00F6533A"/>
    <w:rsid w:val="00F655EB"/>
    <w:rsid w:val="00F66C71"/>
    <w:rsid w:val="00F71AAC"/>
    <w:rsid w:val="00F720CC"/>
    <w:rsid w:val="00F734FF"/>
    <w:rsid w:val="00F738AC"/>
    <w:rsid w:val="00F73C12"/>
    <w:rsid w:val="00F74DF1"/>
    <w:rsid w:val="00F74F9B"/>
    <w:rsid w:val="00F75165"/>
    <w:rsid w:val="00F75250"/>
    <w:rsid w:val="00F75259"/>
    <w:rsid w:val="00F75863"/>
    <w:rsid w:val="00F761CB"/>
    <w:rsid w:val="00F768F4"/>
    <w:rsid w:val="00F80322"/>
    <w:rsid w:val="00F80444"/>
    <w:rsid w:val="00F81C5D"/>
    <w:rsid w:val="00F826A3"/>
    <w:rsid w:val="00F82FCB"/>
    <w:rsid w:val="00F8364B"/>
    <w:rsid w:val="00F8367D"/>
    <w:rsid w:val="00F83EBD"/>
    <w:rsid w:val="00F8417A"/>
    <w:rsid w:val="00F84631"/>
    <w:rsid w:val="00F84C7C"/>
    <w:rsid w:val="00F85961"/>
    <w:rsid w:val="00F8630C"/>
    <w:rsid w:val="00F8640B"/>
    <w:rsid w:val="00F8644C"/>
    <w:rsid w:val="00F87134"/>
    <w:rsid w:val="00F87155"/>
    <w:rsid w:val="00F875E8"/>
    <w:rsid w:val="00F9055E"/>
    <w:rsid w:val="00F906B9"/>
    <w:rsid w:val="00F90707"/>
    <w:rsid w:val="00F909EC"/>
    <w:rsid w:val="00F90B7D"/>
    <w:rsid w:val="00F91005"/>
    <w:rsid w:val="00F91F8D"/>
    <w:rsid w:val="00F9231B"/>
    <w:rsid w:val="00F928BB"/>
    <w:rsid w:val="00F92B90"/>
    <w:rsid w:val="00F92C01"/>
    <w:rsid w:val="00F93D6C"/>
    <w:rsid w:val="00F93F49"/>
    <w:rsid w:val="00F9468D"/>
    <w:rsid w:val="00F94CEE"/>
    <w:rsid w:val="00F95BC6"/>
    <w:rsid w:val="00F95F0E"/>
    <w:rsid w:val="00F96E7A"/>
    <w:rsid w:val="00F97046"/>
    <w:rsid w:val="00F97C6B"/>
    <w:rsid w:val="00F97D3E"/>
    <w:rsid w:val="00FA0726"/>
    <w:rsid w:val="00FA1504"/>
    <w:rsid w:val="00FA21C6"/>
    <w:rsid w:val="00FA233E"/>
    <w:rsid w:val="00FA2489"/>
    <w:rsid w:val="00FA27F3"/>
    <w:rsid w:val="00FA2A7D"/>
    <w:rsid w:val="00FA2BC2"/>
    <w:rsid w:val="00FA2E47"/>
    <w:rsid w:val="00FA36D8"/>
    <w:rsid w:val="00FA3B17"/>
    <w:rsid w:val="00FA4337"/>
    <w:rsid w:val="00FA4959"/>
    <w:rsid w:val="00FA495D"/>
    <w:rsid w:val="00FA4D2B"/>
    <w:rsid w:val="00FA4E6B"/>
    <w:rsid w:val="00FA510A"/>
    <w:rsid w:val="00FA5EDF"/>
    <w:rsid w:val="00FA61F2"/>
    <w:rsid w:val="00FA647D"/>
    <w:rsid w:val="00FA6DCF"/>
    <w:rsid w:val="00FA6E11"/>
    <w:rsid w:val="00FA71BC"/>
    <w:rsid w:val="00FA71C6"/>
    <w:rsid w:val="00FA7D84"/>
    <w:rsid w:val="00FA7E55"/>
    <w:rsid w:val="00FB04C4"/>
    <w:rsid w:val="00FB0752"/>
    <w:rsid w:val="00FB225B"/>
    <w:rsid w:val="00FB2D1C"/>
    <w:rsid w:val="00FB2D99"/>
    <w:rsid w:val="00FB3181"/>
    <w:rsid w:val="00FB52CF"/>
    <w:rsid w:val="00FB5308"/>
    <w:rsid w:val="00FB557E"/>
    <w:rsid w:val="00FB678B"/>
    <w:rsid w:val="00FB6D65"/>
    <w:rsid w:val="00FB6F38"/>
    <w:rsid w:val="00FB7560"/>
    <w:rsid w:val="00FB7691"/>
    <w:rsid w:val="00FB793D"/>
    <w:rsid w:val="00FC08BF"/>
    <w:rsid w:val="00FC0BAA"/>
    <w:rsid w:val="00FC0E25"/>
    <w:rsid w:val="00FC0EF1"/>
    <w:rsid w:val="00FC1588"/>
    <w:rsid w:val="00FC18D5"/>
    <w:rsid w:val="00FC29E9"/>
    <w:rsid w:val="00FC2E45"/>
    <w:rsid w:val="00FC3EDA"/>
    <w:rsid w:val="00FC3F86"/>
    <w:rsid w:val="00FC492F"/>
    <w:rsid w:val="00FC6D55"/>
    <w:rsid w:val="00FC7B26"/>
    <w:rsid w:val="00FC7E90"/>
    <w:rsid w:val="00FC7F66"/>
    <w:rsid w:val="00FC7FD6"/>
    <w:rsid w:val="00FD029D"/>
    <w:rsid w:val="00FD07DD"/>
    <w:rsid w:val="00FD0E0D"/>
    <w:rsid w:val="00FD1565"/>
    <w:rsid w:val="00FD1B85"/>
    <w:rsid w:val="00FD2B01"/>
    <w:rsid w:val="00FD2DFF"/>
    <w:rsid w:val="00FD34FF"/>
    <w:rsid w:val="00FD35E6"/>
    <w:rsid w:val="00FD3F2A"/>
    <w:rsid w:val="00FD4143"/>
    <w:rsid w:val="00FD4656"/>
    <w:rsid w:val="00FD541D"/>
    <w:rsid w:val="00FD54CC"/>
    <w:rsid w:val="00FD5984"/>
    <w:rsid w:val="00FD758C"/>
    <w:rsid w:val="00FE03F3"/>
    <w:rsid w:val="00FE0F0D"/>
    <w:rsid w:val="00FE1CEF"/>
    <w:rsid w:val="00FE27F3"/>
    <w:rsid w:val="00FE295E"/>
    <w:rsid w:val="00FE46F2"/>
    <w:rsid w:val="00FE50DF"/>
    <w:rsid w:val="00FE5384"/>
    <w:rsid w:val="00FE543B"/>
    <w:rsid w:val="00FE568B"/>
    <w:rsid w:val="00FE5B48"/>
    <w:rsid w:val="00FE63FC"/>
    <w:rsid w:val="00FE694D"/>
    <w:rsid w:val="00FE6A3E"/>
    <w:rsid w:val="00FE6CEA"/>
    <w:rsid w:val="00FE6DDE"/>
    <w:rsid w:val="00FE7679"/>
    <w:rsid w:val="00FE7ADA"/>
    <w:rsid w:val="00FE7BB9"/>
    <w:rsid w:val="00FE7DA2"/>
    <w:rsid w:val="00FF1047"/>
    <w:rsid w:val="00FF20D1"/>
    <w:rsid w:val="00FF2180"/>
    <w:rsid w:val="00FF24D8"/>
    <w:rsid w:val="00FF3386"/>
    <w:rsid w:val="00FF352A"/>
    <w:rsid w:val="00FF3A2D"/>
    <w:rsid w:val="00FF3D3A"/>
    <w:rsid w:val="00FF3F1E"/>
    <w:rsid w:val="00FF4EC9"/>
    <w:rsid w:val="00FF63AC"/>
    <w:rsid w:val="00FF683F"/>
    <w:rsid w:val="00FF7128"/>
    <w:rsid w:val="00FF7B51"/>
    <w:rsid w:val="00FF7F96"/>
    <w:rsid w:val="00FF7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color="red">
      <v:fill color="white" on="f"/>
      <v:stroke color="red" weight="1.5pt"/>
      <v:shadow color="#868686"/>
    </o:shapedefaults>
    <o:shapelayout v:ext="edit">
      <o:idmap v:ext="edit" data="1"/>
    </o:shapelayout>
  </w:shapeDefaults>
  <w:decimalSymbol w:val="."/>
  <w:listSeparator w:val=","/>
  <w14:docId w14:val="652BDF71"/>
  <w15:docId w15:val="{94F60AE3-653F-CD46-9118-5C5ACFB39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4B8"/>
    <w:rPr>
      <w:rFonts w:asciiTheme="minorHAnsi" w:hAnsiTheme="minorHAnsi"/>
      <w:szCs w:val="24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4698"/>
    <w:pPr>
      <w:spacing w:before="480"/>
      <w:contextualSpacing/>
      <w:outlineLvl w:val="0"/>
    </w:pPr>
    <w:rPr>
      <w:rFonts w:ascii="Candara" w:hAnsi="Candara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64B8"/>
    <w:pPr>
      <w:spacing w:before="200"/>
      <w:outlineLvl w:val="1"/>
    </w:pPr>
    <w:rPr>
      <w:rFonts w:asciiTheme="majorHAnsi" w:hAnsiTheme="majorHAnsi" w:cs="Arial"/>
      <w:b/>
      <w:bCs/>
      <w:sz w:val="24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64B8"/>
    <w:pPr>
      <w:spacing w:before="200" w:line="271" w:lineRule="auto"/>
      <w:outlineLvl w:val="2"/>
    </w:pPr>
    <w:rPr>
      <w:rFonts w:asciiTheme="majorHAnsi" w:hAnsiTheme="majorHAnsi"/>
      <w:b/>
      <w:bCs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02B9"/>
    <w:pPr>
      <w:spacing w:before="200"/>
      <w:outlineLvl w:val="3"/>
    </w:pPr>
    <w:rPr>
      <w:rFonts w:ascii="Cambria" w:hAnsi="Cambria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2B9"/>
    <w:pPr>
      <w:spacing w:before="200"/>
      <w:outlineLvl w:val="4"/>
    </w:pPr>
    <w:rPr>
      <w:rFonts w:ascii="Cambria" w:hAnsi="Cambria"/>
      <w:b/>
      <w:bCs/>
      <w:color w:val="7F7F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2B9"/>
    <w:pPr>
      <w:spacing w:line="271" w:lineRule="auto"/>
      <w:outlineLvl w:val="5"/>
    </w:pPr>
    <w:rPr>
      <w:rFonts w:ascii="Cambria" w:hAnsi="Cambria"/>
      <w:b/>
      <w:bCs/>
      <w:i/>
      <w:iCs/>
      <w:color w:val="7F7F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2B9"/>
    <w:pPr>
      <w:outlineLvl w:val="6"/>
    </w:pPr>
    <w:rPr>
      <w:rFonts w:ascii="Cambria" w:hAnsi="Cambria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2B9"/>
    <w:pPr>
      <w:outlineLvl w:val="7"/>
    </w:pPr>
    <w:rPr>
      <w:rFonts w:ascii="Cambria" w:hAnsi="Cambria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2B9"/>
    <w:pPr>
      <w:outlineLvl w:val="8"/>
    </w:pPr>
    <w:rPr>
      <w:rFonts w:ascii="Cambria" w:hAnsi="Cambria"/>
      <w:i/>
      <w:iCs/>
      <w:spacing w:val="5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698"/>
    <w:rPr>
      <w:rFonts w:ascii="Candara" w:hAnsi="Candara"/>
      <w:b/>
      <w:bCs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D964B8"/>
    <w:rPr>
      <w:rFonts w:asciiTheme="majorHAnsi" w:hAnsiTheme="majorHAnsi" w:cs="Arial"/>
      <w:b/>
      <w:bCs/>
      <w:sz w:val="24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D964B8"/>
    <w:rPr>
      <w:rFonts w:asciiTheme="majorHAnsi" w:hAnsiTheme="majorHAnsi"/>
      <w:b/>
      <w:bCs/>
      <w:szCs w:val="24"/>
      <w:u w:val="single"/>
      <w:lang w:val="en-CA"/>
    </w:rPr>
  </w:style>
  <w:style w:type="character" w:customStyle="1" w:styleId="Heading4Char">
    <w:name w:val="Heading 4 Char"/>
    <w:basedOn w:val="DefaultParagraphFont"/>
    <w:link w:val="Heading4"/>
    <w:uiPriority w:val="9"/>
    <w:rsid w:val="00C302B9"/>
    <w:rPr>
      <w:rFonts w:ascii="Cambria" w:eastAsia="Times New Roman" w:hAnsi="Cambria" w:cs="Times New Roman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2B9"/>
    <w:rPr>
      <w:rFonts w:ascii="Cambria" w:eastAsia="Times New Roman" w:hAnsi="Cambria" w:cs="Times New Roman"/>
      <w:b/>
      <w:bCs/>
      <w:color w:val="7F7F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2B9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2B9"/>
    <w:rPr>
      <w:rFonts w:ascii="Cambria" w:eastAsia="Times New Roman" w:hAnsi="Cambria" w:cs="Times New Roman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2B9"/>
    <w:rPr>
      <w:rFonts w:ascii="Cambria" w:eastAsia="Times New Roman" w:hAnsi="Cambria" w:cs="Times New Roman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2B9"/>
    <w:rPr>
      <w:rFonts w:ascii="Cambria" w:eastAsia="Times New Roman" w:hAnsi="Cambria" w:cs="Times New Roman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302B9"/>
    <w:pPr>
      <w:pBdr>
        <w:bottom w:val="single" w:sz="4" w:space="1" w:color="auto"/>
      </w:pBdr>
      <w:contextualSpacing/>
    </w:pPr>
    <w:rPr>
      <w:rFonts w:ascii="Cambria" w:hAnsi="Cambria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302B9"/>
    <w:rPr>
      <w:rFonts w:ascii="Cambria" w:eastAsia="Times New Roman" w:hAnsi="Cambria" w:cs="Times New Roman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2B9"/>
    <w:pPr>
      <w:spacing w:after="600"/>
    </w:pPr>
    <w:rPr>
      <w:rFonts w:ascii="Cambria" w:hAnsi="Cambria"/>
      <w:i/>
      <w:iCs/>
      <w:spacing w:val="13"/>
    </w:rPr>
  </w:style>
  <w:style w:type="character" w:customStyle="1" w:styleId="SubtitleChar">
    <w:name w:val="Subtitle Char"/>
    <w:basedOn w:val="DefaultParagraphFont"/>
    <w:link w:val="Subtitle"/>
    <w:uiPriority w:val="11"/>
    <w:rsid w:val="00C302B9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C302B9"/>
    <w:rPr>
      <w:b/>
      <w:bCs/>
    </w:rPr>
  </w:style>
  <w:style w:type="character" w:styleId="Emphasis">
    <w:name w:val="Emphasis"/>
    <w:uiPriority w:val="20"/>
    <w:qFormat/>
    <w:rsid w:val="00C302B9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C302B9"/>
  </w:style>
  <w:style w:type="character" w:customStyle="1" w:styleId="NoSpacingChar">
    <w:name w:val="No Spacing Char"/>
    <w:basedOn w:val="DefaultParagraphFont"/>
    <w:link w:val="NoSpacing"/>
    <w:uiPriority w:val="1"/>
    <w:rsid w:val="00C302B9"/>
  </w:style>
  <w:style w:type="paragraph" w:styleId="ListParagraph">
    <w:name w:val="List Paragraph"/>
    <w:basedOn w:val="Normal"/>
    <w:link w:val="ListParagraphChar"/>
    <w:uiPriority w:val="34"/>
    <w:qFormat/>
    <w:rsid w:val="00C302B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302B9"/>
    <w:pPr>
      <w:spacing w:before="20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302B9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2B9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2B9"/>
    <w:rPr>
      <w:b/>
      <w:bCs/>
      <w:i/>
      <w:iCs/>
    </w:rPr>
  </w:style>
  <w:style w:type="character" w:styleId="SubtleEmphasis">
    <w:name w:val="Subtle Emphasis"/>
    <w:uiPriority w:val="19"/>
    <w:qFormat/>
    <w:rsid w:val="00C302B9"/>
    <w:rPr>
      <w:i/>
      <w:iCs/>
    </w:rPr>
  </w:style>
  <w:style w:type="character" w:styleId="IntenseEmphasis">
    <w:name w:val="Intense Emphasis"/>
    <w:uiPriority w:val="21"/>
    <w:qFormat/>
    <w:rsid w:val="00C302B9"/>
    <w:rPr>
      <w:b/>
      <w:bCs/>
    </w:rPr>
  </w:style>
  <w:style w:type="character" w:styleId="SubtleReference">
    <w:name w:val="Subtle Reference"/>
    <w:uiPriority w:val="31"/>
    <w:qFormat/>
    <w:rsid w:val="00C302B9"/>
    <w:rPr>
      <w:smallCaps/>
    </w:rPr>
  </w:style>
  <w:style w:type="character" w:styleId="IntenseReference">
    <w:name w:val="Intense Reference"/>
    <w:uiPriority w:val="32"/>
    <w:qFormat/>
    <w:rsid w:val="00C302B9"/>
    <w:rPr>
      <w:smallCaps/>
      <w:spacing w:val="5"/>
      <w:u w:val="single"/>
    </w:rPr>
  </w:style>
  <w:style w:type="character" w:styleId="BookTitle">
    <w:name w:val="Book Title"/>
    <w:uiPriority w:val="33"/>
    <w:qFormat/>
    <w:rsid w:val="00C302B9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302B9"/>
    <w:pPr>
      <w:outlineLvl w:val="9"/>
    </w:pPr>
  </w:style>
  <w:style w:type="character" w:customStyle="1" w:styleId="custom1">
    <w:name w:val="custom1"/>
    <w:basedOn w:val="DefaultParagraphFont"/>
    <w:rsid w:val="00C302B9"/>
  </w:style>
  <w:style w:type="paragraph" w:styleId="Header">
    <w:name w:val="header"/>
    <w:basedOn w:val="Normal"/>
    <w:link w:val="HeaderChar"/>
    <w:uiPriority w:val="99"/>
    <w:unhideWhenUsed/>
    <w:rsid w:val="00C302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02B9"/>
  </w:style>
  <w:style w:type="paragraph" w:styleId="Footer">
    <w:name w:val="footer"/>
    <w:basedOn w:val="Normal"/>
    <w:link w:val="FooterChar"/>
    <w:uiPriority w:val="99"/>
    <w:unhideWhenUsed/>
    <w:rsid w:val="00C302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02B9"/>
  </w:style>
  <w:style w:type="paragraph" w:styleId="Caption">
    <w:name w:val="caption"/>
    <w:basedOn w:val="Normal"/>
    <w:next w:val="Normal"/>
    <w:uiPriority w:val="35"/>
    <w:unhideWhenUsed/>
    <w:rsid w:val="00C302B9"/>
    <w:rPr>
      <w:b/>
      <w:bCs/>
      <w:color w:val="4F81BD"/>
      <w:sz w:val="18"/>
      <w:szCs w:val="18"/>
    </w:rPr>
  </w:style>
  <w:style w:type="table" w:styleId="TableGrid">
    <w:name w:val="Table Grid"/>
    <w:basedOn w:val="TableNormal"/>
    <w:uiPriority w:val="39"/>
    <w:rsid w:val="00C302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302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2B9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927E23"/>
    <w:pPr>
      <w:tabs>
        <w:tab w:val="right" w:leader="dot" w:pos="13742"/>
      </w:tabs>
      <w:ind w:left="440"/>
      <w:jc w:val="both"/>
    </w:pPr>
  </w:style>
  <w:style w:type="character" w:styleId="Hyperlink">
    <w:name w:val="Hyperlink"/>
    <w:basedOn w:val="DefaultParagraphFont"/>
    <w:uiPriority w:val="99"/>
    <w:unhideWhenUsed/>
    <w:rsid w:val="0047024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33C77"/>
    <w:pPr>
      <w:spacing w:before="100" w:beforeAutospacing="1" w:after="100" w:afterAutospacing="1"/>
    </w:pPr>
  </w:style>
  <w:style w:type="paragraph" w:styleId="TOC2">
    <w:name w:val="toc 2"/>
    <w:basedOn w:val="Normal"/>
    <w:next w:val="Normal"/>
    <w:autoRedefine/>
    <w:uiPriority w:val="39"/>
    <w:unhideWhenUsed/>
    <w:rsid w:val="00F9468D"/>
    <w:pPr>
      <w:ind w:left="200"/>
    </w:pPr>
  </w:style>
  <w:style w:type="paragraph" w:customStyle="1" w:styleId="Index">
    <w:name w:val="Index"/>
    <w:basedOn w:val="Normal"/>
    <w:rsid w:val="00CA6639"/>
    <w:pPr>
      <w:suppressLineNumbers/>
    </w:pPr>
    <w:rPr>
      <w:rFonts w:eastAsia="SimSun" w:cs="Arial"/>
      <w:color w:val="000000"/>
      <w:szCs w:val="20"/>
      <w:lang w:eastAsia="zh-CN"/>
    </w:rPr>
  </w:style>
  <w:style w:type="paragraph" w:styleId="BodyText">
    <w:name w:val="Body Text"/>
    <w:aliases w:val="body text,Specs"/>
    <w:basedOn w:val="Normal"/>
    <w:link w:val="BodyTextChar"/>
    <w:semiHidden/>
    <w:rsid w:val="00E10266"/>
    <w:pPr>
      <w:keepNext/>
      <w:ind w:right="181"/>
      <w:jc w:val="both"/>
    </w:pPr>
    <w:rPr>
      <w:rFonts w:eastAsia="MS Mincho" w:cs="Arial"/>
      <w:color w:val="000000"/>
      <w:sz w:val="22"/>
      <w:szCs w:val="22"/>
    </w:rPr>
  </w:style>
  <w:style w:type="character" w:customStyle="1" w:styleId="BodyTextChar">
    <w:name w:val="Body Text Char"/>
    <w:aliases w:val="body text Char,Specs Char"/>
    <w:basedOn w:val="DefaultParagraphFont"/>
    <w:link w:val="BodyText"/>
    <w:semiHidden/>
    <w:rsid w:val="00E10266"/>
    <w:rPr>
      <w:rFonts w:ascii="Arial" w:eastAsia="MS Mincho" w:hAnsi="Arial" w:cs="Arial"/>
      <w:color w:val="00000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F334E"/>
    <w:pPr>
      <w:tabs>
        <w:tab w:val="right" w:leader="dot" w:pos="10070"/>
      </w:tabs>
      <w:spacing w:after="100"/>
      <w:ind w:firstLine="180"/>
    </w:pPr>
  </w:style>
  <w:style w:type="paragraph" w:customStyle="1" w:styleId="TableText">
    <w:name w:val="Table Text"/>
    <w:basedOn w:val="Normal"/>
    <w:rsid w:val="002D0A26"/>
    <w:pPr>
      <w:keepLines/>
      <w:overflowPunct w:val="0"/>
      <w:autoSpaceDE w:val="0"/>
      <w:autoSpaceDN w:val="0"/>
      <w:adjustRightInd w:val="0"/>
      <w:textAlignment w:val="baseline"/>
    </w:pPr>
    <w:rPr>
      <w:rFonts w:ascii="Book Antiqua" w:eastAsia="MS Mincho" w:hAnsi="Book Antiqua" w:cs="Book Antiqua"/>
      <w:color w:val="000000"/>
      <w:sz w:val="16"/>
      <w:szCs w:val="16"/>
    </w:rPr>
  </w:style>
  <w:style w:type="character" w:customStyle="1" w:styleId="HighlightedVariable">
    <w:name w:val="Highlighted Variable"/>
    <w:basedOn w:val="DefaultParagraphFont"/>
    <w:rsid w:val="002D0A26"/>
    <w:rPr>
      <w:rFonts w:ascii="Times New Roman" w:hAnsi="Times New Roman" w:cs="Times New Roman"/>
      <w:color w:val="0000FF"/>
    </w:rPr>
  </w:style>
  <w:style w:type="paragraph" w:customStyle="1" w:styleId="Heading">
    <w:name w:val="Heading"/>
    <w:basedOn w:val="Normal"/>
    <w:next w:val="BodyText"/>
    <w:rsid w:val="002D0A26"/>
    <w:pPr>
      <w:keepNext/>
      <w:spacing w:before="240" w:after="120"/>
    </w:pPr>
    <w:rPr>
      <w:rFonts w:eastAsia="MS Mincho" w:cs="Arial"/>
      <w:color w:val="000000"/>
      <w:sz w:val="28"/>
      <w:szCs w:val="28"/>
      <w:lang w:eastAsia="zh-CN"/>
    </w:rPr>
  </w:style>
  <w:style w:type="paragraph" w:customStyle="1" w:styleId="Title-Major">
    <w:name w:val="Title-Major"/>
    <w:basedOn w:val="Title"/>
    <w:rsid w:val="002D0A26"/>
    <w:pPr>
      <w:keepLines/>
      <w:pBdr>
        <w:bottom w:val="none" w:sz="0" w:space="0" w:color="auto"/>
      </w:pBdr>
      <w:overflowPunct w:val="0"/>
      <w:autoSpaceDE w:val="0"/>
      <w:spacing w:after="120"/>
      <w:ind w:left="2520" w:right="720"/>
      <w:contextualSpacing w:val="0"/>
      <w:textAlignment w:val="baseline"/>
    </w:pPr>
    <w:rPr>
      <w:rFonts w:ascii="Arial" w:eastAsia="SimSun" w:hAnsi="Arial" w:cs="Arial"/>
      <w:smallCaps/>
      <w:color w:val="000000"/>
      <w:spacing w:val="0"/>
      <w:sz w:val="48"/>
      <w:szCs w:val="48"/>
      <w:lang w:eastAsia="zh-CN"/>
    </w:rPr>
  </w:style>
  <w:style w:type="paragraph" w:customStyle="1" w:styleId="TableHeading">
    <w:name w:val="Table Heading"/>
    <w:basedOn w:val="TableText"/>
    <w:rsid w:val="002D0A26"/>
    <w:pPr>
      <w:autoSpaceDN/>
      <w:adjustRightInd/>
      <w:spacing w:before="120" w:after="120"/>
    </w:pPr>
    <w:rPr>
      <w:rFonts w:ascii="Times New Roman" w:eastAsia="SimSun" w:hAnsi="Times New Roman" w:cs="Times New Roman"/>
      <w:b/>
      <w:bCs/>
      <w:sz w:val="20"/>
      <w:szCs w:val="20"/>
      <w:lang w:eastAsia="zh-CN"/>
    </w:rPr>
  </w:style>
  <w:style w:type="character" w:customStyle="1" w:styleId="apple-style-span">
    <w:name w:val="apple-style-span"/>
    <w:basedOn w:val="DefaultParagraphFont"/>
    <w:rsid w:val="002D0A26"/>
  </w:style>
  <w:style w:type="character" w:styleId="FollowedHyperlink">
    <w:name w:val="FollowedHyperlink"/>
    <w:basedOn w:val="DefaultParagraphFont"/>
    <w:uiPriority w:val="99"/>
    <w:semiHidden/>
    <w:unhideWhenUsed/>
    <w:rsid w:val="003434F8"/>
    <w:rPr>
      <w:color w:val="800080" w:themeColor="followedHyperlink"/>
      <w:u w:val="single"/>
    </w:rPr>
  </w:style>
  <w:style w:type="paragraph" w:customStyle="1" w:styleId="Normal0">
    <w:name w:val="*Normal"/>
    <w:basedOn w:val="Normal"/>
    <w:rsid w:val="00F307B2"/>
    <w:pPr>
      <w:spacing w:before="120" w:after="160"/>
    </w:pPr>
    <w:rPr>
      <w:szCs w:val="20"/>
      <w:lang w:val="en-GB"/>
    </w:rPr>
  </w:style>
  <w:style w:type="paragraph" w:customStyle="1" w:styleId="ListNumbered1">
    <w:name w:val="List Numbered 1"/>
    <w:basedOn w:val="Normal"/>
    <w:qFormat/>
    <w:rsid w:val="00D67D44"/>
    <w:pPr>
      <w:numPr>
        <w:numId w:val="1"/>
      </w:numPr>
      <w:spacing w:before="120"/>
    </w:pPr>
    <w:rPr>
      <w:szCs w:val="20"/>
    </w:rPr>
  </w:style>
  <w:style w:type="paragraph" w:customStyle="1" w:styleId="ListNumber">
    <w:name w:val="*List Number"/>
    <w:rsid w:val="00D67D44"/>
    <w:pPr>
      <w:numPr>
        <w:numId w:val="2"/>
      </w:numPr>
      <w:tabs>
        <w:tab w:val="clear" w:pos="1070"/>
        <w:tab w:val="num" w:pos="720"/>
      </w:tabs>
      <w:spacing w:before="60"/>
      <w:ind w:left="720"/>
    </w:pPr>
    <w:rPr>
      <w:rFonts w:ascii="Times New Roman" w:hAnsi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87929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87929"/>
    <w:rPr>
      <w:rFonts w:ascii="Tahoma" w:hAnsi="Tahoma" w:cs="Tahoma"/>
      <w:sz w:val="16"/>
      <w:szCs w:val="16"/>
    </w:rPr>
  </w:style>
  <w:style w:type="character" w:customStyle="1" w:styleId="pafhovertarget">
    <w:name w:val="p_afhovertarget"/>
    <w:basedOn w:val="DefaultParagraphFont"/>
    <w:rsid w:val="007F22AF"/>
  </w:style>
  <w:style w:type="paragraph" w:styleId="FootnoteText">
    <w:name w:val="footnote text"/>
    <w:basedOn w:val="Normal"/>
    <w:link w:val="FootnoteTextChar"/>
    <w:uiPriority w:val="99"/>
    <w:semiHidden/>
    <w:unhideWhenUsed/>
    <w:rsid w:val="005648DF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48DF"/>
    <w:rPr>
      <w:rFonts w:ascii="Arial" w:hAnsi="Arial"/>
    </w:rPr>
  </w:style>
  <w:style w:type="character" w:styleId="FootnoteReference">
    <w:name w:val="footnote reference"/>
    <w:basedOn w:val="DefaultParagraphFont"/>
    <w:uiPriority w:val="99"/>
    <w:semiHidden/>
    <w:unhideWhenUsed/>
    <w:rsid w:val="005648DF"/>
    <w:rPr>
      <w:vertAlign w:val="superscript"/>
    </w:rPr>
  </w:style>
  <w:style w:type="paragraph" w:customStyle="1" w:styleId="TableEntry">
    <w:name w:val="Table Entry"/>
    <w:basedOn w:val="Normal"/>
    <w:qFormat/>
    <w:rsid w:val="00FD5984"/>
    <w:pPr>
      <w:spacing w:before="60" w:line="276" w:lineRule="auto"/>
    </w:pPr>
    <w:rPr>
      <w:rFonts w:ascii="Calibri" w:eastAsia="Calibri" w:hAnsi="Calibri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EC6C7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C7C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C7C"/>
    <w:rPr>
      <w:rFonts w:ascii="Arial" w:hAnsi="Ari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C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C7C"/>
    <w:rPr>
      <w:rFonts w:ascii="Arial" w:hAnsi="Arial"/>
      <w:b/>
      <w:bCs/>
    </w:rPr>
  </w:style>
  <w:style w:type="character" w:customStyle="1" w:styleId="bki-span">
    <w:name w:val="bki-span"/>
    <w:basedOn w:val="DefaultParagraphFont"/>
    <w:rsid w:val="00CB2108"/>
  </w:style>
  <w:style w:type="character" w:customStyle="1" w:styleId="apple-converted-space">
    <w:name w:val="apple-converted-space"/>
    <w:basedOn w:val="DefaultParagraphFont"/>
    <w:rsid w:val="00CB2108"/>
  </w:style>
  <w:style w:type="character" w:customStyle="1" w:styleId="italic">
    <w:name w:val="italic"/>
    <w:basedOn w:val="DefaultParagraphFont"/>
    <w:rsid w:val="00452DEF"/>
  </w:style>
  <w:style w:type="character" w:customStyle="1" w:styleId="ListParagraphChar">
    <w:name w:val="List Paragraph Char"/>
    <w:basedOn w:val="DefaultParagraphFont"/>
    <w:link w:val="ListParagraph"/>
    <w:uiPriority w:val="34"/>
    <w:rsid w:val="00F267A6"/>
    <w:rPr>
      <w:rFonts w:ascii="Arial" w:hAnsi="Arial"/>
      <w:szCs w:val="24"/>
    </w:rPr>
  </w:style>
  <w:style w:type="paragraph" w:customStyle="1" w:styleId="Default">
    <w:name w:val="Default"/>
    <w:rsid w:val="00FC2E45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character" w:customStyle="1" w:styleId="displayonly">
    <w:name w:val="display_only"/>
    <w:basedOn w:val="DefaultParagraphFont"/>
    <w:rsid w:val="006B302F"/>
  </w:style>
  <w:style w:type="character" w:customStyle="1" w:styleId="doctitle">
    <w:name w:val="doctitle"/>
    <w:basedOn w:val="DefaultParagraphFont"/>
    <w:rsid w:val="00073343"/>
  </w:style>
  <w:style w:type="character" w:styleId="HTMLTypewriter">
    <w:name w:val="HTML Typewriter"/>
    <w:basedOn w:val="DefaultParagraphFont"/>
    <w:uiPriority w:val="99"/>
    <w:semiHidden/>
    <w:unhideWhenUsed/>
    <w:rsid w:val="004624A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624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24A6"/>
    <w:rPr>
      <w:rFonts w:ascii="Courier New" w:hAnsi="Courier New" w:cs="Courier New"/>
      <w:lang w:val="en-CA" w:eastAsia="en-CA"/>
    </w:rPr>
  </w:style>
  <w:style w:type="character" w:customStyle="1" w:styleId="Quote1">
    <w:name w:val="Quote1"/>
    <w:basedOn w:val="DefaultParagraphFont"/>
    <w:rsid w:val="004624A6"/>
  </w:style>
  <w:style w:type="paragraph" w:customStyle="1" w:styleId="pscreentext">
    <w:name w:val="pscreentext"/>
    <w:basedOn w:val="Normal"/>
    <w:rsid w:val="0048017D"/>
    <w:pPr>
      <w:spacing w:before="100" w:beforeAutospacing="1" w:after="100" w:afterAutospacing="1"/>
    </w:pPr>
    <w:rPr>
      <w:lang w:eastAsia="en-CA"/>
    </w:rPr>
  </w:style>
  <w:style w:type="character" w:customStyle="1" w:styleId="bold">
    <w:name w:val="bold"/>
    <w:basedOn w:val="DefaultParagraphFont"/>
    <w:rsid w:val="00F74DF1"/>
  </w:style>
  <w:style w:type="character" w:styleId="HTMLCode">
    <w:name w:val="HTML Code"/>
    <w:basedOn w:val="DefaultParagraphFont"/>
    <w:uiPriority w:val="99"/>
    <w:semiHidden/>
    <w:unhideWhenUsed/>
    <w:rsid w:val="00F74DF1"/>
    <w:rPr>
      <w:rFonts w:ascii="Courier New" w:eastAsia="Times New Roman" w:hAnsi="Courier New" w:cs="Courier New"/>
      <w:sz w:val="20"/>
      <w:szCs w:val="20"/>
    </w:rPr>
  </w:style>
  <w:style w:type="paragraph" w:customStyle="1" w:styleId="notep1">
    <w:name w:val="notep1"/>
    <w:basedOn w:val="Normal"/>
    <w:rsid w:val="00E633DD"/>
    <w:pPr>
      <w:spacing w:before="100" w:beforeAutospacing="1" w:after="100" w:afterAutospacing="1"/>
    </w:pPr>
  </w:style>
  <w:style w:type="character" w:styleId="HTMLCite">
    <w:name w:val="HTML Cite"/>
    <w:basedOn w:val="DefaultParagraphFont"/>
    <w:uiPriority w:val="99"/>
    <w:semiHidden/>
    <w:unhideWhenUsed/>
    <w:rsid w:val="00E633DD"/>
    <w:rPr>
      <w:i/>
      <w:iCs/>
    </w:rPr>
  </w:style>
  <w:style w:type="paragraph" w:customStyle="1" w:styleId="titleintable">
    <w:name w:val="titleintable"/>
    <w:basedOn w:val="Normal"/>
    <w:rsid w:val="00E633DD"/>
    <w:pPr>
      <w:spacing w:before="100" w:beforeAutospacing="1" w:after="100" w:afterAutospacing="1"/>
    </w:pPr>
  </w:style>
  <w:style w:type="table" w:styleId="ListTable3-Accent1">
    <w:name w:val="List Table 3 Accent 1"/>
    <w:basedOn w:val="TableNormal"/>
    <w:uiPriority w:val="48"/>
    <w:rsid w:val="00611F7C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x1a">
    <w:name w:val="x1a"/>
    <w:basedOn w:val="DefaultParagraphFont"/>
    <w:rsid w:val="00F53A8B"/>
  </w:style>
  <w:style w:type="character" w:customStyle="1" w:styleId="x25">
    <w:name w:val="x25"/>
    <w:basedOn w:val="DefaultParagraphFont"/>
    <w:rsid w:val="00F53A8B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A146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39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9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4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0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8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4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6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88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5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366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6249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5216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02061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6271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49201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42593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1958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92185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5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5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97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2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4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0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5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4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8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3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6" w:color="3E82E0"/>
            <w:right w:val="none" w:sz="0" w:space="0" w:color="auto"/>
          </w:divBdr>
          <w:divsChild>
            <w:div w:id="13781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9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6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9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5238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97689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3796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5334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775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761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48372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1993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5136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49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2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55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91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329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09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6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16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4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020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20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8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781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02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9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02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3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6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8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7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1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61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47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6" w:color="3E82E0"/>
            <w:right w:val="none" w:sz="0" w:space="0" w:color="auto"/>
          </w:divBdr>
          <w:divsChild>
            <w:div w:id="1610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5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16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microsoft.com/office/2011/relationships/people" Target="peop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meray\Documents\GSE\Templates\GSE%20Demo%20Script%20Template-20140202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5C5EC66-41D4-104F-8461-40C9D8FB4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C:\Users\meray\Documents\GSE\Templates\GSE Demo Script Template-201402020.dotx</Template>
  <TotalTime>2</TotalTime>
  <Pages>61</Pages>
  <Words>4464</Words>
  <Characters>25449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29854</CharactersWithSpaces>
  <SharedDoc>false</SharedDoc>
  <HLinks>
    <vt:vector size="96" baseType="variant">
      <vt:variant>
        <vt:i4>1114161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_Toc379881380</vt:lpwstr>
      </vt:variant>
      <vt:variant>
        <vt:i4>1966129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_Toc379881379</vt:lpwstr>
      </vt:variant>
      <vt:variant>
        <vt:i4>1966129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_Toc379881378</vt:lpwstr>
      </vt:variant>
      <vt:variant>
        <vt:i4>1966129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_Toc379881377</vt:lpwstr>
      </vt:variant>
      <vt:variant>
        <vt:i4>1966129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_Toc379881376</vt:lpwstr>
      </vt:variant>
      <vt:variant>
        <vt:i4>1966129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_Toc379881375</vt:lpwstr>
      </vt:variant>
      <vt:variant>
        <vt:i4>1966129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_Toc379881374</vt:lpwstr>
      </vt:variant>
      <vt:variant>
        <vt:i4>1966129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_Toc379881373</vt:lpwstr>
      </vt:variant>
      <vt:variant>
        <vt:i4>1966129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_Toc379881372</vt:lpwstr>
      </vt:variant>
      <vt:variant>
        <vt:i4>1966129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_Toc379881371</vt:lpwstr>
      </vt:variant>
      <vt:variant>
        <vt:i4>1966129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_Toc379881370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_Toc379881369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_Toc379881368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_Toc379881367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_Toc379881366</vt:lpwstr>
      </vt:variant>
      <vt:variant>
        <vt:i4>3342344</vt:i4>
      </vt:variant>
      <vt:variant>
        <vt:i4>-1</vt:i4>
      </vt:variant>
      <vt:variant>
        <vt:i4>35841</vt:i4>
      </vt:variant>
      <vt:variant>
        <vt:i4>1</vt:i4>
      </vt:variant>
      <vt:variant>
        <vt:lpwstr>cid:image001.png@01CE2A57.C50B5A60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Shruthi  GS</dc:creator>
  <cp:keywords/>
  <dc:description/>
  <cp:lastModifiedBy>Matthew David</cp:lastModifiedBy>
  <cp:revision>2</cp:revision>
  <cp:lastPrinted>2019-02-06T06:18:00Z</cp:lastPrinted>
  <dcterms:created xsi:type="dcterms:W3CDTF">2019-11-18T19:21:00Z</dcterms:created>
  <dcterms:modified xsi:type="dcterms:W3CDTF">2019-11-18T19:21:00Z</dcterms:modified>
</cp:coreProperties>
</file>